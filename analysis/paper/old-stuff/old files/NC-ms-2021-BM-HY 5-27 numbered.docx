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FDB0E0B" w14:textId="031FBD0E" w:rsidR="000B49A6" w:rsidRPr="00D35CA5" w:rsidRDefault="000B49A6" w:rsidP="00A41487">
      <w:pPr>
        <w:shd w:val="clear" w:color="auto" w:fill="FFFFFF"/>
        <w:spacing w:before="100" w:beforeAutospacing="1" w:line="360" w:lineRule="auto"/>
        <w:rPr>
          <w:color w:val="333333"/>
        </w:rPr>
      </w:pPr>
    </w:p>
    <w:p w14:paraId="286A991C" w14:textId="2D59CB92" w:rsidR="007C13A9" w:rsidRPr="00D35CA5" w:rsidRDefault="00621CB2" w:rsidP="005E57E4">
      <w:pPr>
        <w:shd w:val="clear" w:color="auto" w:fill="FFFFFF"/>
        <w:spacing w:before="100" w:beforeAutospacing="1" w:line="360" w:lineRule="auto"/>
        <w:jc w:val="center"/>
        <w:rPr>
          <w:b/>
          <w:sz w:val="32"/>
          <w:szCs w:val="32"/>
        </w:rPr>
      </w:pPr>
      <w:r w:rsidRPr="00D35CA5">
        <w:rPr>
          <w:b/>
          <w:sz w:val="32"/>
          <w:szCs w:val="32"/>
        </w:rPr>
        <w:t>Divers</w:t>
      </w:r>
      <w:r w:rsidR="00CB78BF" w:rsidRPr="00D35CA5">
        <w:rPr>
          <w:b/>
          <w:sz w:val="32"/>
          <w:szCs w:val="32"/>
        </w:rPr>
        <w:t>e</w:t>
      </w:r>
      <w:r w:rsidRPr="00D35CA5">
        <w:rPr>
          <w:b/>
          <w:sz w:val="32"/>
          <w:szCs w:val="32"/>
        </w:rPr>
        <w:t xml:space="preserve"> lithic production </w:t>
      </w:r>
      <w:r w:rsidR="00CB78BF" w:rsidRPr="00D35CA5">
        <w:rPr>
          <w:b/>
          <w:sz w:val="32"/>
          <w:szCs w:val="32"/>
        </w:rPr>
        <w:t>strategies</w:t>
      </w:r>
      <w:r w:rsidR="005D3314">
        <w:rPr>
          <w:b/>
          <w:sz w:val="32"/>
          <w:szCs w:val="32"/>
        </w:rPr>
        <w:t xml:space="preserve"> </w:t>
      </w:r>
      <w:r w:rsidR="002F4319">
        <w:rPr>
          <w:b/>
          <w:sz w:val="32"/>
          <w:szCs w:val="32"/>
        </w:rPr>
        <w:t xml:space="preserve">in </w:t>
      </w:r>
      <w:r w:rsidR="001A3D09" w:rsidRPr="00D35CA5">
        <w:rPr>
          <w:b/>
          <w:sz w:val="32"/>
          <w:szCs w:val="32"/>
        </w:rPr>
        <w:t>southwest China during Late Middle Pleistocene</w:t>
      </w:r>
      <w:r w:rsidRPr="00D35CA5" w:rsidDel="002563D4">
        <w:rPr>
          <w:b/>
          <w:sz w:val="32"/>
          <w:szCs w:val="32"/>
        </w:rPr>
        <w:t xml:space="preserve"> </w:t>
      </w:r>
    </w:p>
    <w:p w14:paraId="01364B57" w14:textId="005EE580" w:rsidR="003F0546" w:rsidRPr="00D35CA5" w:rsidRDefault="003F0546" w:rsidP="003F0546">
      <w:pPr>
        <w:shd w:val="clear" w:color="auto" w:fill="FFFFFF"/>
        <w:spacing w:before="100" w:beforeAutospacing="1" w:line="360" w:lineRule="auto"/>
      </w:pPr>
      <w:bookmarkStart w:id="0" w:name="_Hlk39284828"/>
      <w:r w:rsidRPr="00D35CA5">
        <w:rPr>
          <w:b/>
        </w:rPr>
        <w:t xml:space="preserve">Authors: </w:t>
      </w:r>
      <w:r w:rsidRPr="00D35CA5">
        <w:t>Yue Hu</w:t>
      </w:r>
      <w:r w:rsidRPr="00D35CA5">
        <w:rPr>
          <w:vertAlign w:val="superscript"/>
        </w:rPr>
        <w:t>1,2</w:t>
      </w:r>
      <w:r w:rsidR="00203239" w:rsidRPr="00D35CA5">
        <w:rPr>
          <w:vertAlign w:val="superscript"/>
        </w:rPr>
        <w:t>*</w:t>
      </w:r>
      <w:r w:rsidRPr="00D35CA5">
        <w:t>, Ben Marwick</w:t>
      </w:r>
      <w:r w:rsidR="00203239" w:rsidRPr="00D35CA5">
        <w:rPr>
          <w:vertAlign w:val="superscript"/>
        </w:rPr>
        <w:t>3</w:t>
      </w:r>
      <w:r w:rsidR="005209F7" w:rsidRPr="00D35CA5">
        <w:rPr>
          <w:vertAlign w:val="superscript"/>
        </w:rPr>
        <w:t>*</w:t>
      </w:r>
      <w:r w:rsidRPr="00D35CA5">
        <w:t xml:space="preserve">, </w:t>
      </w:r>
      <w:proofErr w:type="spellStart"/>
      <w:r w:rsidR="00743E0C">
        <w:t>Hongliang</w:t>
      </w:r>
      <w:proofErr w:type="spellEnd"/>
      <w:r w:rsidR="00743E0C">
        <w:t xml:space="preserve"> </w:t>
      </w:r>
      <w:r w:rsidR="008E13E4">
        <w:t>Lu</w:t>
      </w:r>
      <w:r w:rsidR="008E13E4" w:rsidRPr="00D35CA5">
        <w:rPr>
          <w:vertAlign w:val="superscript"/>
        </w:rPr>
        <w:t>1</w:t>
      </w:r>
      <w:r w:rsidR="00743E0C">
        <w:t xml:space="preserve">, </w:t>
      </w:r>
      <w:proofErr w:type="spellStart"/>
      <w:r w:rsidRPr="00D35CA5">
        <w:t>Yamei</w:t>
      </w:r>
      <w:proofErr w:type="spellEnd"/>
      <w:r w:rsidRPr="00D35CA5">
        <w:t xml:space="preserve"> Hou</w:t>
      </w:r>
      <w:r w:rsidR="00203239" w:rsidRPr="00D35CA5">
        <w:rPr>
          <w:vertAlign w:val="superscript"/>
        </w:rPr>
        <w:t>4,5</w:t>
      </w:r>
      <w:r w:rsidRPr="00D35CA5">
        <w:t xml:space="preserve">, </w:t>
      </w:r>
      <w:proofErr w:type="spellStart"/>
      <w:r w:rsidRPr="00D35CA5">
        <w:t>Weiwen</w:t>
      </w:r>
      <w:proofErr w:type="spellEnd"/>
      <w:r w:rsidRPr="00D35CA5">
        <w:t xml:space="preserve"> Huang</w:t>
      </w:r>
      <w:r w:rsidR="00203239" w:rsidRPr="00D35CA5">
        <w:rPr>
          <w:vertAlign w:val="superscript"/>
        </w:rPr>
        <w:t>4,5</w:t>
      </w:r>
      <w:r w:rsidRPr="00D35CA5">
        <w:t>,</w:t>
      </w:r>
      <w:r w:rsidR="006A5B5F">
        <w:t xml:space="preserve"> </w:t>
      </w:r>
      <w:r w:rsidRPr="00D35CA5">
        <w:t>Bo Li</w:t>
      </w:r>
      <w:r w:rsidR="00203239" w:rsidRPr="00D35CA5">
        <w:rPr>
          <w:vertAlign w:val="superscript"/>
        </w:rPr>
        <w:t>2,6</w:t>
      </w:r>
    </w:p>
    <w:p w14:paraId="5E414E44" w14:textId="77777777" w:rsidR="00203239" w:rsidRPr="00D35CA5" w:rsidRDefault="003F0546" w:rsidP="003F0546">
      <w:pPr>
        <w:pStyle w:val="Paragraph"/>
        <w:spacing w:line="276" w:lineRule="auto"/>
        <w:ind w:firstLine="0"/>
      </w:pPr>
      <w:r w:rsidRPr="00D35CA5">
        <w:rPr>
          <w:b/>
        </w:rPr>
        <w:t>Affiliations:</w:t>
      </w:r>
      <w:r w:rsidR="00203239" w:rsidRPr="00D35CA5">
        <w:t xml:space="preserve"> </w:t>
      </w:r>
    </w:p>
    <w:p w14:paraId="4854209B" w14:textId="535161C0" w:rsidR="00203239" w:rsidRPr="00D35CA5" w:rsidRDefault="00203239" w:rsidP="003F0546">
      <w:pPr>
        <w:pStyle w:val="Paragraph"/>
        <w:spacing w:line="276" w:lineRule="auto"/>
        <w:ind w:firstLine="0"/>
      </w:pPr>
      <w:r w:rsidRPr="00D35CA5">
        <w:rPr>
          <w:rFonts w:eastAsiaTheme="minorEastAsia"/>
          <w:vertAlign w:val="superscript"/>
          <w:lang w:eastAsia="zh-CN"/>
        </w:rPr>
        <w:t>1</w:t>
      </w:r>
      <w:r w:rsidRPr="00D35CA5">
        <w:t xml:space="preserve"> School of </w:t>
      </w:r>
      <w:r w:rsidR="00743E0C">
        <w:t>Archaeology</w:t>
      </w:r>
      <w:r w:rsidR="00743E0C" w:rsidRPr="00D35CA5">
        <w:t xml:space="preserve"> </w:t>
      </w:r>
      <w:r w:rsidRPr="00D35CA5">
        <w:t xml:space="preserve">and </w:t>
      </w:r>
      <w:r w:rsidR="00743E0C">
        <w:t>Museology</w:t>
      </w:r>
      <w:r w:rsidRPr="00D35CA5">
        <w:t>, Sichuan University, Chengdu 610207, China</w:t>
      </w:r>
    </w:p>
    <w:p w14:paraId="530D34D9" w14:textId="785486C6" w:rsidR="00203239" w:rsidRPr="00D35CA5" w:rsidRDefault="00203239" w:rsidP="00203239">
      <w:pPr>
        <w:pStyle w:val="Paragraph"/>
        <w:spacing w:line="276" w:lineRule="auto"/>
        <w:ind w:firstLine="0"/>
      </w:pPr>
      <w:r w:rsidRPr="00D35CA5">
        <w:rPr>
          <w:vertAlign w:val="superscript"/>
        </w:rPr>
        <w:t>2</w:t>
      </w:r>
      <w:r w:rsidRPr="00D35CA5">
        <w:t>Centre for Archaeological Science, School of Earth and Environmental Sciences, University of Wollongong, Wollongong, NSW 2522, Australia</w:t>
      </w:r>
    </w:p>
    <w:p w14:paraId="726DA841" w14:textId="7F55C46F" w:rsidR="00203239" w:rsidRPr="00D35CA5" w:rsidRDefault="00203239" w:rsidP="00203239">
      <w:pPr>
        <w:pStyle w:val="Paragraph"/>
        <w:spacing w:line="276" w:lineRule="auto"/>
        <w:ind w:firstLine="0"/>
        <w:rPr>
          <w:rFonts w:eastAsiaTheme="minorEastAsia"/>
          <w:lang w:eastAsia="zh-CN"/>
        </w:rPr>
      </w:pPr>
      <w:r w:rsidRPr="00D35CA5">
        <w:rPr>
          <w:rFonts w:eastAsiaTheme="minorEastAsia"/>
          <w:vertAlign w:val="superscript"/>
          <w:lang w:eastAsia="zh-CN"/>
        </w:rPr>
        <w:t>3</w:t>
      </w:r>
      <w:r w:rsidRPr="00D35CA5">
        <w:rPr>
          <w:rFonts w:eastAsiaTheme="minorEastAsia"/>
          <w:lang w:eastAsia="zh-CN"/>
        </w:rPr>
        <w:t>Department of Anthropology, University of Washington,</w:t>
      </w:r>
      <w:r w:rsidR="00D612A3" w:rsidRPr="00D35CA5">
        <w:rPr>
          <w:rFonts w:eastAsiaTheme="minorEastAsia"/>
          <w:lang w:eastAsia="zh-CN"/>
        </w:rPr>
        <w:t xml:space="preserve"> Seattle 98195,</w:t>
      </w:r>
      <w:r w:rsidRPr="00D35CA5">
        <w:rPr>
          <w:rFonts w:eastAsiaTheme="minorEastAsia"/>
          <w:lang w:eastAsia="zh-CN"/>
        </w:rPr>
        <w:t xml:space="preserve"> USA</w:t>
      </w:r>
    </w:p>
    <w:p w14:paraId="41FD9B31" w14:textId="28196CE4" w:rsidR="003F0546"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4</w:t>
      </w:r>
      <w:r w:rsidRPr="00D35CA5">
        <w:rPr>
          <w:rFonts w:eastAsiaTheme="minorEastAsia"/>
          <w:lang w:eastAsia="zh-CN"/>
        </w:rPr>
        <w:t>Key Laboratory of Vertebrate Evolution and Human Origins, Institute of Vertebrate Paleontology and Paleoanthropology, Chinese Academy of Sciences, Beijing</w:t>
      </w:r>
      <w:r w:rsidR="00D612A3" w:rsidRPr="00D35CA5">
        <w:rPr>
          <w:rFonts w:eastAsiaTheme="minorEastAsia"/>
          <w:lang w:eastAsia="zh-CN"/>
        </w:rPr>
        <w:t xml:space="preserve"> 100044</w:t>
      </w:r>
      <w:r w:rsidRPr="00D35CA5">
        <w:rPr>
          <w:rFonts w:eastAsiaTheme="minorEastAsia"/>
          <w:lang w:eastAsia="zh-CN"/>
        </w:rPr>
        <w:t>, China</w:t>
      </w:r>
    </w:p>
    <w:p w14:paraId="0DD48A35" w14:textId="10126D9D" w:rsidR="003F0546" w:rsidRPr="00D35CA5" w:rsidRDefault="00203239" w:rsidP="003F0546">
      <w:pPr>
        <w:pStyle w:val="Paragraph"/>
        <w:spacing w:line="276" w:lineRule="auto"/>
        <w:ind w:firstLine="0"/>
      </w:pPr>
      <w:r w:rsidRPr="00D35CA5">
        <w:rPr>
          <w:vertAlign w:val="superscript"/>
        </w:rPr>
        <w:t>5</w:t>
      </w:r>
      <w:r w:rsidRPr="00D35CA5">
        <w:t>Institute of Vertebrate Paleontology and Paleoanthropology, Chinese Academy of Sciences, Beijing 100044, China</w:t>
      </w:r>
    </w:p>
    <w:p w14:paraId="2FF82101" w14:textId="2E03DE4D" w:rsidR="00203239" w:rsidRPr="00D35CA5" w:rsidRDefault="00203239" w:rsidP="003F0546">
      <w:pPr>
        <w:pStyle w:val="Paragraph"/>
        <w:spacing w:line="276" w:lineRule="auto"/>
        <w:ind w:firstLine="0"/>
        <w:rPr>
          <w:rFonts w:eastAsiaTheme="minorEastAsia"/>
          <w:lang w:eastAsia="zh-CN"/>
        </w:rPr>
      </w:pPr>
      <w:r w:rsidRPr="00D35CA5">
        <w:rPr>
          <w:rFonts w:eastAsiaTheme="minorEastAsia"/>
          <w:vertAlign w:val="superscript"/>
          <w:lang w:eastAsia="zh-CN"/>
        </w:rPr>
        <w:t>6</w:t>
      </w:r>
      <w:r w:rsidRPr="00D35CA5">
        <w:t>ARC Centre of Excellence for Australian Biodiversity and Heritage, University of Wollongong, Wollongong, NSW 2522, Australia</w:t>
      </w:r>
    </w:p>
    <w:p w14:paraId="6205011C" w14:textId="636979C9" w:rsidR="00203239" w:rsidRPr="00D35CA5" w:rsidRDefault="00203239" w:rsidP="00AF7AB5">
      <w:pPr>
        <w:pStyle w:val="Paragraph"/>
        <w:spacing w:line="276" w:lineRule="auto"/>
        <w:ind w:firstLine="0"/>
        <w:rPr>
          <w:rFonts w:eastAsiaTheme="minorEastAsia"/>
          <w:lang w:eastAsia="zh-CN"/>
        </w:rPr>
      </w:pPr>
      <w:r w:rsidRPr="00D35CA5">
        <w:rPr>
          <w:vertAlign w:val="superscript"/>
        </w:rPr>
        <w:t>*</w:t>
      </w:r>
      <w:r w:rsidRPr="00D35CA5">
        <w:t>Correspondence to: YH (</w:t>
      </w:r>
      <w:hyperlink r:id="rId8" w:history="1">
        <w:r w:rsidR="004F06CB" w:rsidRPr="00E00F22">
          <w:rPr>
            <w:rStyle w:val="a6"/>
          </w:rPr>
          <w:t>yh280@scu.edu.cn</w:t>
        </w:r>
      </w:hyperlink>
      <w:r w:rsidRPr="00D35CA5">
        <w:t>)</w:t>
      </w:r>
      <w:r w:rsidR="004F06CB">
        <w:t xml:space="preserve">, </w:t>
      </w:r>
      <w:r w:rsidR="005209F7">
        <w:t>BM</w:t>
      </w:r>
      <w:r w:rsidR="005D3314">
        <w:t xml:space="preserve"> </w:t>
      </w:r>
      <w:r w:rsidR="005209F7">
        <w:t>(</w:t>
      </w:r>
      <w:r w:rsidR="005209F7" w:rsidRPr="0065342A">
        <w:rPr>
          <w:rStyle w:val="a6"/>
          <w:rFonts w:hint="eastAsia"/>
        </w:rPr>
        <w:t>bmarwick@uw.edu</w:t>
      </w:r>
      <w:r w:rsidR="005209F7">
        <w:rPr>
          <w:rFonts w:ascii="微软雅黑" w:eastAsia="微软雅黑" w:hAnsi="微软雅黑"/>
          <w:color w:val="777777"/>
          <w:sz w:val="18"/>
          <w:szCs w:val="18"/>
          <w:shd w:val="clear" w:color="auto" w:fill="FFFFFF"/>
        </w:rPr>
        <w:t>)</w:t>
      </w:r>
      <w:r w:rsidR="00290979">
        <w:rPr>
          <w:rFonts w:ascii="微软雅黑" w:eastAsia="微软雅黑" w:hAnsi="微软雅黑" w:hint="eastAsia"/>
          <w:color w:val="777777"/>
          <w:sz w:val="18"/>
          <w:szCs w:val="18"/>
          <w:shd w:val="clear" w:color="auto" w:fill="FFFFFF"/>
          <w:lang w:eastAsia="zh-CN"/>
        </w:rPr>
        <w:t>.</w:t>
      </w:r>
    </w:p>
    <w:bookmarkEnd w:id="0"/>
    <w:p w14:paraId="4406197C" w14:textId="390C7906" w:rsidR="00EB42C6" w:rsidRPr="00D35CA5" w:rsidRDefault="000B49A6" w:rsidP="005E57E4">
      <w:pPr>
        <w:pStyle w:val="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t>Abstract</w:t>
      </w:r>
    </w:p>
    <w:p w14:paraId="0547FB64" w14:textId="08B09138" w:rsidR="00FE02DA" w:rsidRPr="00D35CA5" w:rsidRDefault="00187DE9" w:rsidP="005E57E4">
      <w:pPr>
        <w:shd w:val="clear" w:color="auto" w:fill="FFFFFF"/>
        <w:spacing w:after="360" w:line="360" w:lineRule="auto"/>
        <w:rPr>
          <w:color w:val="333333"/>
        </w:rPr>
      </w:pPr>
      <w:r w:rsidRPr="00D35CA5">
        <w:rPr>
          <w:color w:val="333333"/>
        </w:rPr>
        <w:t xml:space="preserve">It has long </w:t>
      </w:r>
      <w:r w:rsidR="00BE4718" w:rsidRPr="00D35CA5">
        <w:rPr>
          <w:color w:val="333333"/>
        </w:rPr>
        <w:t xml:space="preserve">been </w:t>
      </w:r>
      <w:r w:rsidRPr="00D35CA5">
        <w:rPr>
          <w:color w:val="333333"/>
        </w:rPr>
        <w:t xml:space="preserve">considered that </w:t>
      </w:r>
      <w:r w:rsidR="00BE4718" w:rsidRPr="00D35CA5">
        <w:rPr>
          <w:color w:val="333333"/>
        </w:rPr>
        <w:t xml:space="preserve">there </w:t>
      </w:r>
      <w:r w:rsidR="00C71934" w:rsidRPr="00D35CA5">
        <w:rPr>
          <w:color w:val="333333"/>
        </w:rPr>
        <w:t>were no obvious lithic technological changes</w:t>
      </w:r>
      <w:r w:rsidR="00BE4718" w:rsidRPr="00D35CA5">
        <w:rPr>
          <w:color w:val="333333"/>
        </w:rPr>
        <w:t xml:space="preserve"> in </w:t>
      </w:r>
      <w:r w:rsidR="00FD15F0" w:rsidRPr="00D35CA5">
        <w:rPr>
          <w:color w:val="333333"/>
        </w:rPr>
        <w:t>East</w:t>
      </w:r>
      <w:r w:rsidR="00BE4718" w:rsidRPr="00D35CA5">
        <w:rPr>
          <w:color w:val="333333"/>
        </w:rPr>
        <w:t xml:space="preserve"> Asia</w:t>
      </w:r>
      <w:r w:rsidR="00F16C26" w:rsidRPr="00D35CA5">
        <w:rPr>
          <w:color w:val="333333"/>
        </w:rPr>
        <w:t xml:space="preserve"> during the Middle and Late Pleistocene until the </w:t>
      </w:r>
      <w:r w:rsidR="00697883">
        <w:rPr>
          <w:color w:val="333333"/>
        </w:rPr>
        <w:t xml:space="preserve">appearance of </w:t>
      </w:r>
      <w:r w:rsidR="00697883" w:rsidRPr="00D35CA5">
        <w:rPr>
          <w:color w:val="333333"/>
        </w:rPr>
        <w:t xml:space="preserve">Upper </w:t>
      </w:r>
      <w:proofErr w:type="spellStart"/>
      <w:r w:rsidR="00697883" w:rsidRPr="00D35CA5">
        <w:rPr>
          <w:color w:val="333333"/>
        </w:rPr>
        <w:t>Palaeo</w:t>
      </w:r>
      <w:r w:rsidR="00697883">
        <w:rPr>
          <w:color w:val="333333"/>
        </w:rPr>
        <w:t>li</w:t>
      </w:r>
      <w:r w:rsidR="00697883" w:rsidRPr="00D35CA5">
        <w:rPr>
          <w:color w:val="333333"/>
        </w:rPr>
        <w:t>thic</w:t>
      </w:r>
      <w:proofErr w:type="spellEnd"/>
      <w:r w:rsidR="00697883" w:rsidRPr="00D35CA5">
        <w:rPr>
          <w:color w:val="333333"/>
        </w:rPr>
        <w:t xml:space="preserve"> forms </w:t>
      </w:r>
      <w:r w:rsidR="00697883">
        <w:rPr>
          <w:color w:val="333333"/>
        </w:rPr>
        <w:t xml:space="preserve">in </w:t>
      </w:r>
      <w:r w:rsidR="003D7741">
        <w:rPr>
          <w:color w:val="333333"/>
        </w:rPr>
        <w:t xml:space="preserve">the </w:t>
      </w:r>
      <w:r w:rsidR="0027716C" w:rsidRPr="00D35CA5">
        <w:rPr>
          <w:color w:val="333333"/>
        </w:rPr>
        <w:t>Late Pleistocene</w:t>
      </w:r>
      <w:r w:rsidRPr="00D35CA5">
        <w:rPr>
          <w:color w:val="333333"/>
        </w:rPr>
        <w:t xml:space="preserve">. </w:t>
      </w:r>
      <w:r w:rsidR="00710B6A">
        <w:rPr>
          <w:color w:val="333333"/>
        </w:rPr>
        <w:t>Here, w</w:t>
      </w:r>
      <w:r w:rsidR="00D028F3" w:rsidRPr="00D35CA5">
        <w:rPr>
          <w:color w:val="333333"/>
        </w:rPr>
        <w:t xml:space="preserve">e </w:t>
      </w:r>
      <w:r w:rsidR="0027716C" w:rsidRPr="00D35CA5">
        <w:rPr>
          <w:color w:val="333333"/>
        </w:rPr>
        <w:t xml:space="preserve">challenge this view with </w:t>
      </w:r>
      <w:r w:rsidR="00BE4718" w:rsidRPr="00D35CA5">
        <w:rPr>
          <w:color w:val="333333"/>
        </w:rPr>
        <w:t>evidence</w:t>
      </w:r>
      <w:r w:rsidR="00252637" w:rsidRPr="00D35CA5">
        <w:rPr>
          <w:color w:val="333333"/>
        </w:rPr>
        <w:t xml:space="preserve"> of </w:t>
      </w:r>
      <w:r w:rsidR="00E7641D" w:rsidRPr="00D35CA5">
        <w:rPr>
          <w:color w:val="333333"/>
        </w:rPr>
        <w:t>multiple</w:t>
      </w:r>
      <w:r w:rsidR="00F65341" w:rsidRPr="00D35CA5">
        <w:rPr>
          <w:color w:val="333333"/>
        </w:rPr>
        <w:t xml:space="preserve"> </w:t>
      </w:r>
      <w:r w:rsidR="00E7641D" w:rsidRPr="00D35CA5">
        <w:rPr>
          <w:color w:val="333333"/>
        </w:rPr>
        <w:t xml:space="preserve">Middle </w:t>
      </w:r>
      <w:proofErr w:type="spellStart"/>
      <w:r w:rsidR="00E7641D" w:rsidRPr="00D35CA5">
        <w:rPr>
          <w:color w:val="333333"/>
        </w:rPr>
        <w:t>Palaeolithic</w:t>
      </w:r>
      <w:proofErr w:type="spellEnd"/>
      <w:r w:rsidR="00E7641D" w:rsidRPr="00D35CA5">
        <w:rPr>
          <w:color w:val="333333"/>
        </w:rPr>
        <w:t xml:space="preserve"> lithic production </w:t>
      </w:r>
      <w:r w:rsidR="00252637" w:rsidRPr="00D35CA5">
        <w:rPr>
          <w:color w:val="333333"/>
        </w:rPr>
        <w:t xml:space="preserve">systems </w:t>
      </w:r>
      <w:r w:rsidR="0027716C" w:rsidRPr="00D35CA5">
        <w:rPr>
          <w:color w:val="333333"/>
        </w:rPr>
        <w:t xml:space="preserve">appearing much earlier, from </w:t>
      </w:r>
      <w:r w:rsidR="00252637" w:rsidRPr="00D35CA5">
        <w:rPr>
          <w:color w:val="333333"/>
        </w:rPr>
        <w:t xml:space="preserve">the </w:t>
      </w:r>
      <w:proofErr w:type="spellStart"/>
      <w:r w:rsidR="00252637" w:rsidRPr="00D35CA5">
        <w:rPr>
          <w:color w:val="333333"/>
        </w:rPr>
        <w:t>Guanyindong</w:t>
      </w:r>
      <w:proofErr w:type="spellEnd"/>
      <w:r w:rsidR="00252637" w:rsidRPr="00D35CA5">
        <w:rPr>
          <w:color w:val="333333"/>
        </w:rPr>
        <w:t xml:space="preserve"> site, southwest China,</w:t>
      </w:r>
      <w:r w:rsidR="00BE4718" w:rsidRPr="00D35CA5">
        <w:rPr>
          <w:color w:val="333333"/>
        </w:rPr>
        <w:t xml:space="preserve"> dated to </w:t>
      </w:r>
      <w:r w:rsidR="00EB42C6" w:rsidRPr="00D35CA5">
        <w:rPr>
          <w:color w:val="333333"/>
        </w:rPr>
        <w:t>170</w:t>
      </w:r>
      <w:r w:rsidR="00BE4718" w:rsidRPr="00D35CA5">
        <w:rPr>
          <w:color w:val="333333"/>
        </w:rPr>
        <w:t>–</w:t>
      </w:r>
      <w:r w:rsidR="00EB42C6" w:rsidRPr="00D35CA5">
        <w:rPr>
          <w:color w:val="333333"/>
        </w:rPr>
        <w:t>80</w:t>
      </w:r>
      <w:r w:rsidR="00BE4718" w:rsidRPr="00D35CA5">
        <w:rPr>
          <w:color w:val="333333"/>
        </w:rPr>
        <w:t xml:space="preserve"> </w:t>
      </w:r>
      <w:r w:rsidR="00EB42C6" w:rsidRPr="00D35CA5">
        <w:rPr>
          <w:color w:val="333333"/>
        </w:rPr>
        <w:t>ka</w:t>
      </w:r>
      <w:r w:rsidR="00D028F3" w:rsidRPr="00D35CA5">
        <w:rPr>
          <w:color w:val="333333"/>
        </w:rPr>
        <w:t xml:space="preserve">. </w:t>
      </w:r>
      <w:r w:rsidR="00252637" w:rsidRPr="00D35CA5">
        <w:rPr>
          <w:color w:val="333333"/>
        </w:rPr>
        <w:t>Our analysis of the lithic assemblage reveal</w:t>
      </w:r>
      <w:r w:rsidR="00F65341" w:rsidRPr="00D35CA5">
        <w:rPr>
          <w:color w:val="333333"/>
        </w:rPr>
        <w:t>s</w:t>
      </w:r>
      <w:r w:rsidR="00D702C8" w:rsidRPr="00D35CA5">
        <w:rPr>
          <w:color w:val="333333"/>
        </w:rPr>
        <w:t xml:space="preserve"> technological diversity in </w:t>
      </w:r>
      <w:r w:rsidR="001E6649" w:rsidRPr="00D35CA5">
        <w:rPr>
          <w:color w:val="333333"/>
        </w:rPr>
        <w:t xml:space="preserve">methods of </w:t>
      </w:r>
      <w:r w:rsidR="00D702C8" w:rsidRPr="00D35CA5">
        <w:rPr>
          <w:color w:val="333333"/>
        </w:rPr>
        <w:t>core reduction and tool retouching</w:t>
      </w:r>
      <w:r w:rsidR="001E6649" w:rsidRPr="00D35CA5">
        <w:rPr>
          <w:color w:val="333333"/>
        </w:rPr>
        <w:t>. These methods</w:t>
      </w:r>
      <w:r w:rsidR="00252637" w:rsidRPr="00D35CA5">
        <w:rPr>
          <w:color w:val="333333"/>
        </w:rPr>
        <w:t xml:space="preserve"> includ</w:t>
      </w:r>
      <w:r w:rsidR="001E6649" w:rsidRPr="00D35CA5">
        <w:rPr>
          <w:color w:val="333333"/>
        </w:rPr>
        <w:t>e</w:t>
      </w:r>
      <w:r w:rsidR="00252637" w:rsidRPr="00D35CA5">
        <w:rPr>
          <w:color w:val="333333"/>
        </w:rPr>
        <w:t xml:space="preserve"> </w:t>
      </w:r>
      <w:r w:rsidR="00D028F3" w:rsidRPr="00D35CA5">
        <w:rPr>
          <w:color w:val="333333"/>
        </w:rPr>
        <w:t xml:space="preserve">Levallois, </w:t>
      </w:r>
      <w:r w:rsidR="00B73933" w:rsidRPr="00D35CA5">
        <w:rPr>
          <w:color w:val="333333"/>
        </w:rPr>
        <w:t>discoid systems,</w:t>
      </w:r>
      <w:r w:rsidR="0053472B" w:rsidRPr="00D35CA5">
        <w:rPr>
          <w:color w:val="333333"/>
        </w:rPr>
        <w:t xml:space="preserve"> </w:t>
      </w:r>
      <w:r w:rsidR="009131A4" w:rsidRPr="00D35CA5">
        <w:rPr>
          <w:color w:val="333333"/>
        </w:rPr>
        <w:t>core-on-flake</w:t>
      </w:r>
      <w:r w:rsidR="00B73933" w:rsidRPr="00D35CA5">
        <w:rPr>
          <w:color w:val="333333"/>
        </w:rPr>
        <w:t>, and volumetric methods</w:t>
      </w:r>
      <w:r w:rsidR="00817F61">
        <w:rPr>
          <w:color w:val="333333"/>
        </w:rPr>
        <w:t>,</w:t>
      </w:r>
      <w:r w:rsidR="00C3120D" w:rsidRPr="00C3120D">
        <w:t xml:space="preserve"> </w:t>
      </w:r>
      <w:r w:rsidR="00C3120D" w:rsidRPr="00C3120D">
        <w:rPr>
          <w:color w:val="333333"/>
        </w:rPr>
        <w:t xml:space="preserve">which were also </w:t>
      </w:r>
      <w:r w:rsidR="006A6B9F">
        <w:rPr>
          <w:color w:val="333333"/>
        </w:rPr>
        <w:t>commonly</w:t>
      </w:r>
      <w:r w:rsidR="00C3120D" w:rsidRPr="00C3120D">
        <w:rPr>
          <w:color w:val="333333"/>
        </w:rPr>
        <w:t xml:space="preserve"> observed in west Eurasia contemporarily</w:t>
      </w:r>
      <w:r w:rsidR="002C559A" w:rsidRPr="00D35CA5">
        <w:rPr>
          <w:color w:val="333333"/>
        </w:rPr>
        <w:t xml:space="preserve">. </w:t>
      </w:r>
      <w:r w:rsidR="002C1AEA" w:rsidRPr="00D35CA5">
        <w:rPr>
          <w:color w:val="333333"/>
        </w:rPr>
        <w:t>The presence of a “</w:t>
      </w:r>
      <w:bookmarkStart w:id="1" w:name="_Hlk72092887"/>
      <w:r w:rsidR="002C1AEA" w:rsidRPr="00D35CA5">
        <w:rPr>
          <w:color w:val="333333"/>
        </w:rPr>
        <w:t>pool of technological knowledge</w:t>
      </w:r>
      <w:bookmarkEnd w:id="1"/>
      <w:r w:rsidR="002C1AEA" w:rsidRPr="00D35CA5">
        <w:rPr>
          <w:color w:val="333333"/>
        </w:rPr>
        <w:t xml:space="preserve">” reflects </w:t>
      </w:r>
      <w:r w:rsidR="00374E0A" w:rsidRPr="00D35CA5">
        <w:rPr>
          <w:color w:val="333333"/>
        </w:rPr>
        <w:t xml:space="preserve">a mosaic package of </w:t>
      </w:r>
      <w:r w:rsidR="002C1AEA" w:rsidRPr="00D35CA5">
        <w:rPr>
          <w:color w:val="333333"/>
        </w:rPr>
        <w:t xml:space="preserve">multiple </w:t>
      </w:r>
      <w:r w:rsidR="00374E0A" w:rsidRPr="00D35CA5">
        <w:rPr>
          <w:color w:val="333333"/>
        </w:rPr>
        <w:t xml:space="preserve">technological or strategical capability acquired by Late Middle Pleistocene populations in </w:t>
      </w:r>
      <w:proofErr w:type="spellStart"/>
      <w:r w:rsidR="007E3578" w:rsidRPr="00D35CA5">
        <w:rPr>
          <w:color w:val="333333"/>
        </w:rPr>
        <w:t>Guanyindong</w:t>
      </w:r>
      <w:proofErr w:type="spellEnd"/>
      <w:r w:rsidR="002C1AEA" w:rsidRPr="00D35CA5">
        <w:rPr>
          <w:color w:val="333333"/>
        </w:rPr>
        <w:t xml:space="preserve"> during this period. </w:t>
      </w:r>
      <w:r w:rsidR="00374E0A" w:rsidRPr="00D35CA5">
        <w:rPr>
          <w:color w:val="333333"/>
        </w:rPr>
        <w:t>This ability clearly differ</w:t>
      </w:r>
      <w:r w:rsidR="007E3578" w:rsidRPr="00D35CA5">
        <w:rPr>
          <w:color w:val="333333"/>
        </w:rPr>
        <w:t>s</w:t>
      </w:r>
      <w:r w:rsidR="00374E0A" w:rsidRPr="00D35CA5">
        <w:rPr>
          <w:color w:val="333333"/>
        </w:rPr>
        <w:t xml:space="preserve"> with what we observed in Early </w:t>
      </w:r>
      <w:proofErr w:type="spellStart"/>
      <w:r w:rsidR="00374E0A" w:rsidRPr="00D35CA5">
        <w:rPr>
          <w:color w:val="333333"/>
        </w:rPr>
        <w:t>Palaeolithic</w:t>
      </w:r>
      <w:proofErr w:type="spellEnd"/>
      <w:r w:rsidR="00374E0A" w:rsidRPr="00D35CA5">
        <w:rPr>
          <w:color w:val="333333"/>
        </w:rPr>
        <w:t xml:space="preserve"> </w:t>
      </w:r>
      <w:r w:rsidR="007E3578" w:rsidRPr="00D35CA5">
        <w:rPr>
          <w:color w:val="333333"/>
        </w:rPr>
        <w:t>as well as</w:t>
      </w:r>
      <w:r w:rsidR="00374E0A" w:rsidRPr="00D35CA5">
        <w:rPr>
          <w:color w:val="333333"/>
        </w:rPr>
        <w:t xml:space="preserve"> the </w:t>
      </w:r>
      <w:r w:rsidR="00817F61">
        <w:rPr>
          <w:color w:val="333333"/>
        </w:rPr>
        <w:t>notion of a</w:t>
      </w:r>
      <w:r w:rsidR="00817F61" w:rsidRPr="00D35CA5">
        <w:rPr>
          <w:color w:val="333333"/>
        </w:rPr>
        <w:t xml:space="preserve"> </w:t>
      </w:r>
      <w:r w:rsidR="007E3578" w:rsidRPr="00D35CA5">
        <w:rPr>
          <w:color w:val="333333"/>
        </w:rPr>
        <w:t>long-lasting</w:t>
      </w:r>
      <w:r w:rsidR="003D7741">
        <w:rPr>
          <w:color w:val="333333"/>
        </w:rPr>
        <w:t>,</w:t>
      </w:r>
      <w:r w:rsidR="007E3578" w:rsidRPr="00D35CA5">
        <w:rPr>
          <w:color w:val="333333"/>
        </w:rPr>
        <w:t xml:space="preserve"> </w:t>
      </w:r>
      <w:r w:rsidR="00374E0A" w:rsidRPr="00D35CA5">
        <w:rPr>
          <w:color w:val="333333"/>
        </w:rPr>
        <w:t>static</w:t>
      </w:r>
      <w:r w:rsidR="007E3578" w:rsidRPr="00D35CA5">
        <w:rPr>
          <w:color w:val="333333"/>
        </w:rPr>
        <w:t xml:space="preserve"> </w:t>
      </w:r>
      <w:r w:rsidR="00374E0A" w:rsidRPr="00D35CA5">
        <w:rPr>
          <w:color w:val="333333"/>
        </w:rPr>
        <w:t xml:space="preserve">Middle </w:t>
      </w:r>
      <w:proofErr w:type="spellStart"/>
      <w:r w:rsidR="00374E0A" w:rsidRPr="00D35CA5">
        <w:rPr>
          <w:color w:val="333333"/>
        </w:rPr>
        <w:t>Palaeolithic</w:t>
      </w:r>
      <w:proofErr w:type="spellEnd"/>
      <w:r w:rsidR="00374E0A" w:rsidRPr="00D35CA5">
        <w:rPr>
          <w:color w:val="333333"/>
        </w:rPr>
        <w:t xml:space="preserve"> in East Asia. </w:t>
      </w:r>
    </w:p>
    <w:p w14:paraId="5C7D9678" w14:textId="5FD85D06" w:rsidR="003479F8" w:rsidRPr="00D35CA5" w:rsidRDefault="003479F8" w:rsidP="00A41487">
      <w:pPr>
        <w:pStyle w:val="1"/>
        <w:spacing w:line="360" w:lineRule="auto"/>
        <w:rPr>
          <w:rFonts w:ascii="Times New Roman" w:hAnsi="Times New Roman" w:cs="Times New Roman"/>
          <w:b/>
          <w:color w:val="auto"/>
          <w:sz w:val="24"/>
          <w:szCs w:val="24"/>
        </w:rPr>
      </w:pPr>
      <w:r w:rsidRPr="00D35CA5">
        <w:rPr>
          <w:rFonts w:ascii="Times New Roman" w:hAnsi="Times New Roman" w:cs="Times New Roman"/>
          <w:b/>
          <w:color w:val="auto"/>
          <w:sz w:val="24"/>
          <w:szCs w:val="24"/>
        </w:rPr>
        <w:lastRenderedPageBreak/>
        <w:t xml:space="preserve">Introduction </w:t>
      </w:r>
    </w:p>
    <w:p w14:paraId="59025D3F" w14:textId="110BA883" w:rsidR="003479F8" w:rsidRPr="00D35CA5" w:rsidRDefault="00FD3645" w:rsidP="00A41487">
      <w:pPr>
        <w:shd w:val="clear" w:color="auto" w:fill="FFFFFF"/>
        <w:spacing w:after="360" w:line="360" w:lineRule="auto"/>
      </w:pPr>
      <w:r w:rsidRPr="00D35CA5">
        <w:t>The late Middle Pleistocene</w:t>
      </w:r>
      <w:r w:rsidR="00D668B8" w:rsidRPr="00D35CA5">
        <w:t xml:space="preserve"> (LMP)</w:t>
      </w:r>
      <w:r w:rsidRPr="00D35CA5">
        <w:t xml:space="preserve"> witnessed t</w:t>
      </w:r>
      <w:r w:rsidR="003479F8" w:rsidRPr="00D35CA5">
        <w:t xml:space="preserve">he transition from </w:t>
      </w:r>
      <w:r w:rsidR="002E6B9F" w:rsidRPr="00D35CA5">
        <w:t xml:space="preserve">Lower </w:t>
      </w:r>
      <w:proofErr w:type="spellStart"/>
      <w:r w:rsidR="003479F8" w:rsidRPr="00D35CA5">
        <w:t>Palaeolithic</w:t>
      </w:r>
      <w:proofErr w:type="spellEnd"/>
      <w:r w:rsidR="003479F8" w:rsidRPr="00D35CA5">
        <w:t xml:space="preserve"> to Middle </w:t>
      </w:r>
      <w:proofErr w:type="spellStart"/>
      <w:r w:rsidR="003479F8" w:rsidRPr="00D35CA5">
        <w:t>Palaeolithic</w:t>
      </w:r>
      <w:proofErr w:type="spellEnd"/>
      <w:r w:rsidR="003479F8" w:rsidRPr="00D35CA5">
        <w:t xml:space="preserve"> </w:t>
      </w:r>
      <w:r w:rsidR="00D57DA7" w:rsidRPr="00D35CA5">
        <w:t xml:space="preserve">(MP) </w:t>
      </w:r>
      <w:r w:rsidR="003479F8" w:rsidRPr="00D35CA5">
        <w:t>in west Eurasia and Africa</w:t>
      </w:r>
      <w:r w:rsidR="002E6B9F" w:rsidRPr="00D35CA5">
        <w:t xml:space="preserve"> (Early Stone </w:t>
      </w:r>
      <w:r w:rsidR="004B7C6C">
        <w:t>A</w:t>
      </w:r>
      <w:r w:rsidR="004B7C6C" w:rsidRPr="00D35CA5">
        <w:t xml:space="preserve">ge </w:t>
      </w:r>
      <w:r w:rsidR="002E6B9F" w:rsidRPr="00D35CA5">
        <w:t>to Middle Stone Age)</w:t>
      </w:r>
      <w:r w:rsidR="003479F8" w:rsidRPr="00D35CA5">
        <w:t xml:space="preserve"> </w:t>
      </w:r>
      <w:r w:rsidR="00AD557A">
        <w:t xml:space="preserve">and </w:t>
      </w:r>
      <w:r w:rsidR="00590A63">
        <w:t xml:space="preserve">in many areas </w:t>
      </w:r>
      <w:r w:rsidR="004E617B" w:rsidRPr="00D35CA5">
        <w:t>include</w:t>
      </w:r>
      <w:r w:rsidR="00AD557A">
        <w:t>d</w:t>
      </w:r>
      <w:r w:rsidR="004E617B" w:rsidRPr="00D35CA5">
        <w:t xml:space="preserve"> significant milestones in human evolution</w:t>
      </w:r>
      <w:r w:rsidR="00AD557A">
        <w:t>,</w:t>
      </w:r>
      <w:r w:rsidR="004E617B" w:rsidRPr="00D35CA5">
        <w:t xml:space="preserve"> such as </w:t>
      </w:r>
      <w:r w:rsidR="003479F8" w:rsidRPr="00D35CA5">
        <w:t xml:space="preserve">the replacement </w:t>
      </w:r>
      <w:r w:rsidR="00955324" w:rsidRPr="00D35CA5">
        <w:t xml:space="preserve">of </w:t>
      </w:r>
      <w:r w:rsidR="003479F8" w:rsidRPr="00D35CA5">
        <w:rPr>
          <w:i/>
        </w:rPr>
        <w:t>Homo er</w:t>
      </w:r>
      <w:r w:rsidR="00A832CF" w:rsidRPr="00D35CA5">
        <w:rPr>
          <w:i/>
        </w:rPr>
        <w:t>e</w:t>
      </w:r>
      <w:r w:rsidR="003479F8" w:rsidRPr="00D35CA5">
        <w:rPr>
          <w:i/>
        </w:rPr>
        <w:t>ct</w:t>
      </w:r>
      <w:r w:rsidR="00A832CF" w:rsidRPr="00D35CA5">
        <w:rPr>
          <w:i/>
        </w:rPr>
        <w:t>us</w:t>
      </w:r>
      <w:r w:rsidR="006715EE" w:rsidRPr="003D7741">
        <w:rPr>
          <w:iCs/>
        </w:rPr>
        <w:t>/</w:t>
      </w:r>
      <w:r w:rsidR="006715EE" w:rsidRPr="006715EE">
        <w:rPr>
          <w:i/>
        </w:rPr>
        <w:t>Homo heidelbergensis</w:t>
      </w:r>
      <w:r w:rsidR="006715EE">
        <w:rPr>
          <w:i/>
        </w:rPr>
        <w:t xml:space="preserve"> </w:t>
      </w:r>
      <w:r w:rsidR="00955324" w:rsidRPr="00D35CA5">
        <w:t>by</w:t>
      </w:r>
      <w:r w:rsidR="003479F8" w:rsidRPr="00D35CA5">
        <w:t xml:space="preserve"> </w:t>
      </w:r>
      <w:r w:rsidR="003479F8" w:rsidRPr="00D35CA5">
        <w:rPr>
          <w:i/>
        </w:rPr>
        <w:t>Homo sapi</w:t>
      </w:r>
      <w:r w:rsidR="00A832CF" w:rsidRPr="00D35CA5">
        <w:rPr>
          <w:i/>
        </w:rPr>
        <w:t>e</w:t>
      </w:r>
      <w:r w:rsidR="003479F8" w:rsidRPr="00D35CA5">
        <w:rPr>
          <w:i/>
        </w:rPr>
        <w:t>ns</w:t>
      </w:r>
      <w:r w:rsidR="0027716C" w:rsidRPr="00D35CA5">
        <w:rPr>
          <w:iCs/>
        </w:rPr>
        <w:t xml:space="preserve"> and other species</w:t>
      </w:r>
      <w:r w:rsidR="00AD557A">
        <w:t xml:space="preserve"> </w:t>
      </w:r>
      <w:r w:rsidR="00EA3A24" w:rsidRPr="00D35CA5">
        <w:fldChar w:fldCharType="begin">
          <w:fldData xml:space="preserve">PEVuZE5vdGU+PENpdGU+PEF1dGhvcj5IdWJsaW48L0F1dGhvcj48WWVhcj4yMDE3PC9ZZWFyPjxS
ZWNOdW0+NTQ0ODwvUmVjTnVtPjxEaXNwbGF5VGV4dD48c3R5bGUgZmFjZT0ic3VwZXJzY3JpcHQi
PjEtMzwvc3R5bGU+PC9EaXNwbGF5VGV4dD48cmVjb3JkPjxyZWMtbnVtYmVyPjU0NDg8L3JlYy1u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Ni0wMTgtMDg0My0yPC9lbGVjdHJvbmljLXJlc291cmNlLW51bT48L3JlY29yZD48L0NpdGU+PC9F
bmROb3RlPgB=
</w:fldData>
        </w:fldChar>
      </w:r>
      <w:r w:rsidR="00F45EE7">
        <w:instrText xml:space="preserve"> ADDIN EN.CITE </w:instrText>
      </w:r>
      <w:r w:rsidR="00F45EE7">
        <w:fldChar w:fldCharType="begin">
          <w:fldData xml:space="preserve">PEVuZE5vdGU+PENpdGU+PEF1dGhvcj5IdWJsaW48L0F1dGhvcj48WWVhcj4yMDE3PC9ZZWFyPjxS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</w:fldData>
        </w:fldChar>
      </w:r>
      <w:r w:rsidR="00F45EE7">
        <w:instrText xml:space="preserve"> ADDIN EN.CITE.DATA </w:instrText>
      </w:r>
      <w:r w:rsidR="00F45EE7">
        <w:fldChar w:fldCharType="end"/>
      </w:r>
      <w:r w:rsidR="00EA3A24" w:rsidRPr="00D35CA5">
        <w:fldChar w:fldCharType="separate"/>
      </w:r>
      <w:r w:rsidR="00F45EE7" w:rsidRPr="00F45EE7">
        <w:rPr>
          <w:noProof/>
          <w:vertAlign w:val="superscript"/>
        </w:rPr>
        <w:t>1-3</w:t>
      </w:r>
      <w:r w:rsidR="00EA3A24" w:rsidRPr="00D35CA5">
        <w:fldChar w:fldCharType="end"/>
      </w:r>
      <w:r w:rsidRPr="00D35CA5">
        <w:t>.</w:t>
      </w:r>
      <w:r w:rsidR="005649B0" w:rsidRPr="00D35CA5">
        <w:t xml:space="preserve"> This transition </w:t>
      </w:r>
      <w:r w:rsidR="00AD557A">
        <w:t>was</w:t>
      </w:r>
      <w:r w:rsidR="00AD557A" w:rsidRPr="00D35CA5">
        <w:t xml:space="preserve"> </w:t>
      </w:r>
      <w:r w:rsidR="005649B0" w:rsidRPr="00D35CA5">
        <w:t xml:space="preserve">accompanied </w:t>
      </w:r>
      <w:r w:rsidR="00AD557A">
        <w:t>by</w:t>
      </w:r>
      <w:r w:rsidR="00AD557A" w:rsidRPr="00D35CA5">
        <w:t xml:space="preserve"> </w:t>
      </w:r>
      <w:r w:rsidR="005649B0" w:rsidRPr="00D35CA5">
        <w:t>the emergen</w:t>
      </w:r>
      <w:r w:rsidR="00AD557A">
        <w:t>ce</w:t>
      </w:r>
      <w:r w:rsidR="005649B0" w:rsidRPr="00D35CA5">
        <w:t xml:space="preserve"> and wide spread of Levallois </w:t>
      </w:r>
      <w:r w:rsidR="003D7741">
        <w:t>strategies</w:t>
      </w:r>
      <w:r w:rsidR="005649B0" w:rsidRPr="00D35CA5">
        <w:t xml:space="preserve"> in Africa, Europe and Levant</w:t>
      </w:r>
      <w:r w:rsidR="00AD557A">
        <w:t xml:space="preserve"> </w:t>
      </w:r>
      <w:r w:rsidR="001F5C7F" w:rsidRPr="00D35CA5">
        <w:fldChar w:fldCharType="begin">
          <w:fldData xml:space="preserve">PEVuZE5vdGU+PENpdGU+PEF1dGhvcj5UcnlvbjwvQXV0aG9yPjxZZWFyPjIwMDU8L1llYXI+PFJl
Y051bT41Njk4PC9SZWNOdW0+PERpc3BsYXlUZXh0PjxzdHlsZSBmYWNlPSJzdXBlcnNjcmlwdCI+
NC02PC9zdHlsZT48L0Rpc3BsYXlUZXh0PjxyZWNvcmQ+PHJlYy1udW1iZXI+NTY5ODwvcmVjLW51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F45EE7">
        <w:instrText xml:space="preserve"> ADDIN EN.CITE </w:instrText>
      </w:r>
      <w:r w:rsidR="00F45EE7">
        <w:fldChar w:fldCharType="begin">
          <w:fldData xml:space="preserve">PEVuZE5vdGU+PENpdGU+PEF1dGhvcj5UcnlvbjwvQXV0aG9yPjxZZWFyPjIwMDU8L1llYXI+PFJl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</w:fldData>
        </w:fldChar>
      </w:r>
      <w:r w:rsidR="00F45EE7">
        <w:instrText xml:space="preserve"> ADDIN EN.CITE.DATA </w:instrText>
      </w:r>
      <w:r w:rsidR="00F45EE7">
        <w:fldChar w:fldCharType="end"/>
      </w:r>
      <w:r w:rsidR="001F5C7F" w:rsidRPr="00D35CA5">
        <w:fldChar w:fldCharType="separate"/>
      </w:r>
      <w:r w:rsidR="00F45EE7" w:rsidRPr="00F45EE7">
        <w:rPr>
          <w:noProof/>
          <w:vertAlign w:val="superscript"/>
        </w:rPr>
        <w:t>4-6</w:t>
      </w:r>
      <w:r w:rsidR="001F5C7F" w:rsidRPr="00D35CA5">
        <w:fldChar w:fldCharType="end"/>
      </w:r>
      <w:r w:rsidR="00723644" w:rsidRPr="00D35CA5">
        <w:t xml:space="preserve">. </w:t>
      </w:r>
      <w:r w:rsidR="0052683D">
        <w:t>Levallois</w:t>
      </w:r>
      <w:r w:rsidR="00DA6AE7" w:rsidRPr="00D35CA5">
        <w:t xml:space="preserve"> lithic technology </w:t>
      </w:r>
      <w:r w:rsidR="00590A63">
        <w:t xml:space="preserve">is often </w:t>
      </w:r>
      <w:r w:rsidR="00E3755A">
        <w:t>recognized</w:t>
      </w:r>
      <w:r w:rsidR="00590A63">
        <w:t xml:space="preserve"> as</w:t>
      </w:r>
      <w:r w:rsidR="00DA6AE7" w:rsidRPr="00D35CA5">
        <w:t xml:space="preserve"> </w:t>
      </w:r>
      <w:r w:rsidR="005649B0" w:rsidRPr="00D35CA5">
        <w:t xml:space="preserve">the hallmark of </w:t>
      </w:r>
      <w:r w:rsidR="00AD557A">
        <w:t xml:space="preserve">the </w:t>
      </w:r>
      <w:r w:rsidR="003D76B0">
        <w:t>MP</w:t>
      </w:r>
      <w:r w:rsidR="00AD557A">
        <w:t xml:space="preserve"> </w:t>
      </w:r>
      <w:r w:rsidR="009E156F" w:rsidRPr="00D35CA5">
        <w:fldChar w:fldCharType="begin">
          <w:fldData xml:space="preserve">PEVuZE5vdGU+PENpdGU+PEF1dGhvcj5NY0JyZWFydHk8L0F1dGhvcj48WWVhcj4yMDAwPC9ZZWFy
PjxSZWNOdW0+NTQ4MjwvUmVjTnVtPjxEaXNwbGF5VGV4dD48c3R5bGUgZmFjZT0ic3VwZXJzY3Jp
cHQiPjcsODwvc3R5bGU+PC9EaXNwbGF5VGV4dD48cmVjb3JkPjxyZWMtbnVtYmVyPjU0ODI8L3Jl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A75B4C">
        <w:instrText xml:space="preserve"> ADDIN EN.CITE </w:instrText>
      </w:r>
      <w:r w:rsidR="00A75B4C">
        <w:fldChar w:fldCharType="begin">
          <w:fldData xml:space="preserve">PEVuZE5vdGU+PENpdGU+PEF1dGhvcj5NY0JyZWFydHk8L0F1dGhvcj48WWVhcj4yMDAwPC9ZZWFy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</w:fldData>
        </w:fldChar>
      </w:r>
      <w:r w:rsidR="00A75B4C">
        <w:instrText xml:space="preserve"> ADDIN EN.CITE.DATA </w:instrText>
      </w:r>
      <w:r w:rsidR="00A75B4C">
        <w:fldChar w:fldCharType="end"/>
      </w:r>
      <w:r w:rsidR="009E156F" w:rsidRPr="00D35CA5">
        <w:fldChar w:fldCharType="separate"/>
      </w:r>
      <w:r w:rsidR="00A75B4C" w:rsidRPr="00A75B4C">
        <w:rPr>
          <w:noProof/>
          <w:vertAlign w:val="superscript"/>
        </w:rPr>
        <w:t>7,8</w:t>
      </w:r>
      <w:r w:rsidR="009E156F" w:rsidRPr="00D35CA5">
        <w:fldChar w:fldCharType="end"/>
      </w:r>
      <w:r w:rsidR="005649B0" w:rsidRPr="00D35CA5">
        <w:t xml:space="preserve">.  </w:t>
      </w:r>
      <w:r w:rsidR="00DA6AE7" w:rsidRPr="00D35CA5">
        <w:t xml:space="preserve">However, </w:t>
      </w:r>
      <w:r w:rsidR="003D7741">
        <w:t>l</w:t>
      </w:r>
      <w:r w:rsidR="00AD557A">
        <w:t>ess</w:t>
      </w:r>
      <w:r w:rsidR="00D668B8" w:rsidRPr="00D35CA5">
        <w:t xml:space="preserve"> </w:t>
      </w:r>
      <w:r w:rsidR="003D7741">
        <w:t xml:space="preserve">visually striking </w:t>
      </w:r>
      <w:r w:rsidR="00A268C8" w:rsidRPr="00D35CA5">
        <w:t>shift</w:t>
      </w:r>
      <w:r w:rsidR="0053472B" w:rsidRPr="00D35CA5">
        <w:t>s</w:t>
      </w:r>
      <w:r w:rsidR="003D7741">
        <w:t xml:space="preserve"> </w:t>
      </w:r>
      <w:r w:rsidR="00AD557A">
        <w:t xml:space="preserve">are </w:t>
      </w:r>
      <w:r w:rsidR="003D7741">
        <w:t xml:space="preserve">also </w:t>
      </w:r>
      <w:r w:rsidR="00AD557A">
        <w:t>an important part of</w:t>
      </w:r>
      <w:r w:rsidR="00AD557A" w:rsidRPr="00D35CA5">
        <w:t xml:space="preserve"> </w:t>
      </w:r>
      <w:r w:rsidR="00A133FA" w:rsidRPr="00D35CA5">
        <w:t xml:space="preserve">the </w:t>
      </w:r>
      <w:r w:rsidR="0051593F" w:rsidRPr="00D35CA5">
        <w:t>MP</w:t>
      </w:r>
      <w:r w:rsidR="003D76B0">
        <w:t xml:space="preserve"> </w:t>
      </w:r>
      <w:r w:rsidR="0051593F" w:rsidRPr="00D35CA5">
        <w:t>technological complex</w:t>
      </w:r>
      <w:r w:rsidR="009F72F2">
        <w:t xml:space="preserve"> </w:t>
      </w:r>
      <w:r w:rsidR="00EE0945">
        <w:fldChar w:fldCharType="begin"/>
      </w:r>
      <w:r w:rsidR="00A75B4C">
        <w:instrText xml:space="preserve"> ADDIN EN.CITE &lt;EndNote&gt;&lt;Cite&gt;&lt;Author&gt;Tryon&lt;/Author&gt;&lt;Year&gt;2013&lt;/Year&gt;&lt;RecNum&gt;6052&lt;/RecNum&gt;&lt;DisplayText&gt;&lt;style face="superscript"&gt;9&lt;/style&gt;&lt;/DisplayText&gt;&lt;record&gt;&lt;rec-number&gt;6052&lt;/rec-number&gt;&lt;foreign-keys&gt;&lt;key app="EN" db-id="2e0tpp90z59szvexrf15t22p2ewafwer550w" timestamp="1620808941"&gt;6052&lt;/key&gt;&lt;/foreign-keys&gt;&lt;ref-type name="Journal Article"&gt;17&lt;/ref-type&gt;&lt;contributors&gt;&lt;authors&gt;&lt;author&gt;Tryon, Christian A.&lt;/author&gt;&lt;author&gt;Faith, J. Tyler&lt;/author&gt;&lt;/authors&gt;&lt;/contributors&gt;&lt;titles&gt;&lt;title&gt;Variability in the Middle Stone Age of Eastern Africa&lt;/title&gt;&lt;secondary-title&gt;Current Anthropology&lt;/secondary-title&gt;&lt;/titles&gt;&lt;periodical&gt;&lt;full-title&gt;Current Anthropology&lt;/full-title&gt;&lt;/periodical&gt;&lt;pages&gt;S234-S254&lt;/pages&gt;&lt;volume&gt;54&lt;/volume&gt;&lt;number&gt;S8&lt;/number&gt;&lt;dates&gt;&lt;year&gt;2013&lt;/year&gt;&lt;pub-dates&gt;&lt;date&gt;2013/12/01&lt;/date&gt;&lt;/pub-dates&gt;&lt;/dates&gt;&lt;publisher&gt;The University of Chicago Press&lt;/publisher&gt;&lt;isbn&gt;0011-3204&lt;/isbn&gt;&lt;urls&gt;&lt;related-urls&gt;&lt;url&gt;https://doi.org/10.1086/673752&lt;/url&gt;&lt;/related-urls&gt;&lt;/urls&gt;&lt;electronic-resource-num&gt;10.1086/673752&lt;/electronic-resource-num&gt;&lt;access-date&gt;2021/05/12&lt;/access-date&gt;&lt;/record&gt;&lt;/Cite&gt;&lt;/EndNote&gt;</w:instrText>
      </w:r>
      <w:r w:rsidR="00EE0945">
        <w:fldChar w:fldCharType="separate"/>
      </w:r>
      <w:r w:rsidR="00A75B4C" w:rsidRPr="00A75B4C">
        <w:rPr>
          <w:noProof/>
          <w:vertAlign w:val="superscript"/>
        </w:rPr>
        <w:t>9</w:t>
      </w:r>
      <w:r w:rsidR="00EE0945">
        <w:fldChar w:fldCharType="end"/>
      </w:r>
      <w:r w:rsidR="0051593F" w:rsidRPr="00D35CA5">
        <w:t>.</w:t>
      </w:r>
      <w:r w:rsidR="00E355FB" w:rsidRPr="00D35CA5">
        <w:t xml:space="preserve"> </w:t>
      </w:r>
      <w:r w:rsidR="003D7741">
        <w:t xml:space="preserve">The shift to a </w:t>
      </w:r>
      <w:r w:rsidR="00723644" w:rsidRPr="00D35CA5">
        <w:t>vari</w:t>
      </w:r>
      <w:r w:rsidR="003D7741">
        <w:t>ety of</w:t>
      </w:r>
      <w:r w:rsidR="00A133FA" w:rsidRPr="00D35CA5">
        <w:t xml:space="preserve"> </w:t>
      </w:r>
      <w:r w:rsidR="00A268C8" w:rsidRPr="00D35CA5">
        <w:t xml:space="preserve">flake </w:t>
      </w:r>
      <w:r w:rsidR="00723644" w:rsidRPr="00D35CA5">
        <w:t xml:space="preserve">reduction systems and small tools made on </w:t>
      </w:r>
      <w:r w:rsidR="00CB1ECF">
        <w:t>flakes, repla</w:t>
      </w:r>
      <w:r w:rsidR="003D7741">
        <w:t>cing</w:t>
      </w:r>
      <w:r w:rsidR="00CB1ECF">
        <w:t xml:space="preserve"> </w:t>
      </w:r>
      <w:r w:rsidR="00A268C8" w:rsidRPr="00D35CA5">
        <w:t xml:space="preserve">large cutting tools (LCTs) and core tools </w:t>
      </w:r>
      <w:r w:rsidR="00A268C8" w:rsidRPr="00D35CA5">
        <w:fldChar w:fldCharType="begin"/>
      </w:r>
      <w:r w:rsidR="00A75B4C">
        <w:instrText xml:space="preserve"> ADDIN EN.CITE &lt;EndNote&gt;&lt;Cite&gt;&lt;Author&gt;Kuhn&lt;/Author&gt;&lt;Year&gt;2013&lt;/Year&gt;&lt;RecNum&gt;5617&lt;/RecNum&gt;&lt;DisplayText&gt;&lt;style face="superscript"&gt;10,11&lt;/style&gt;&lt;/DisplayText&gt;&lt;record&gt;&lt;rec-number&gt;5617&lt;/rec-number&gt;&lt;foreign-keys&gt;&lt;key app="EN" db-id="2e0tpp90z59szvexrf15t22p2ewafwer550w" timestamp="1527754215"&gt;5617&lt;/key&gt;&lt;/foreign-keys&gt;&lt;ref-type name="Journal Article"&gt;17&lt;/ref-type&gt;&lt;contributors&gt;&lt;authors&gt;&lt;author&gt;Kuhn, S. L.&lt;/author&gt;&lt;/authors&gt;&lt;/contributors&gt;&lt;titles&gt;&lt;title&gt;Roots of the Middle Paleolithic in Eurasia&lt;/title&gt;&lt;secondary-title&gt;Current Anthropology&lt;/secondary-title&gt;&lt;/titles&gt;&lt;periodical&gt;&lt;full-title&gt;Current Anthropology&lt;/full-title&gt;&lt;/periodical&gt;&lt;pages&gt;S255-S268&lt;/pages&gt;&lt;volume&gt;54&lt;/volume&gt;&lt;number&gt;SUPPL8.&lt;/number&gt;&lt;dates&gt;&lt;year&gt;2013&lt;/year&gt;&lt;/dates&gt;&lt;urls&gt;&lt;/urls&gt;&lt;electronic-resource-num&gt;10.1086/673529&lt;/electronic-resource-num&gt;&lt;/record&gt;&lt;/Cite&gt;&lt;Cite&gt;&lt;Author&gt;Dibble&lt;/Author&gt;&lt;Year&gt;2006&lt;/Year&gt;&lt;RecNum&gt;5880&lt;/RecNum&gt;&lt;record&gt;&lt;rec-number&gt;5880&lt;/rec-number&gt;&lt;foreign-keys&gt;&lt;key app="EN" db-id="2e0tpp90z59szvexrf15t22p2ewafwer550w" timestamp="1562562158"&gt;5880&lt;/key&gt;&lt;/foreign-keys&gt;&lt;ref-type name="Journal Article"&gt;17&lt;/ref-type&gt;&lt;contributors&gt;&lt;authors&gt;&lt;author&gt;Dibble, HaroldL&lt;/author&gt;&lt;author&gt;McPherron, ShannonP&lt;/author&gt;&lt;/authors&gt;&lt;/contributors&gt;&lt;titles&gt;&lt;title&gt;The Missing Mousterian&lt;/title&gt;&lt;secondary-title&gt;Current Anthropology&lt;/secondary-title&gt;&lt;/titles&gt;&lt;periodical&gt;&lt;full-title&gt;Current Anthropology&lt;/full-title&gt;&lt;/periodical&gt;&lt;pages&gt;777-803&lt;/pages&gt;&lt;volume&gt;47&lt;/volume&gt;&lt;number&gt;5&lt;/number&gt;&lt;dates&gt;&lt;year&gt;2006&lt;/year&gt;&lt;/dates&gt;&lt;publisher&gt;[The University of Chicago Press, Wenner-Gren Foundation for Anthropological Research]&lt;/publisher&gt;&lt;isbn&gt;00113204, 15375382&lt;/isbn&gt;&lt;urls&gt;&lt;related-urls&gt;&lt;url&gt;http://www.jstor.org/stable/10.1086/506282&lt;/url&gt;&lt;/related-urls&gt;&lt;/urls&gt;&lt;custom1&gt;Full publication date: October 2006&lt;/custom1&gt;&lt;electronic-resource-num&gt;10.1086/506282&lt;/electronic-resource-num&gt;&lt;/record&gt;&lt;/Cite&gt;&lt;/EndNote&gt;</w:instrText>
      </w:r>
      <w:r w:rsidR="00A268C8" w:rsidRPr="00D35CA5">
        <w:fldChar w:fldCharType="separate"/>
      </w:r>
      <w:r w:rsidR="00A75B4C" w:rsidRPr="00A75B4C">
        <w:rPr>
          <w:noProof/>
          <w:vertAlign w:val="superscript"/>
        </w:rPr>
        <w:t>10,11</w:t>
      </w:r>
      <w:r w:rsidR="00A268C8" w:rsidRPr="00D35CA5">
        <w:fldChar w:fldCharType="end"/>
      </w:r>
      <w:r w:rsidR="00577BC1" w:rsidRPr="00D35CA5">
        <w:t xml:space="preserve">, is </w:t>
      </w:r>
      <w:r w:rsidR="00723644" w:rsidRPr="00D35CA5">
        <w:t>almost as indictive</w:t>
      </w:r>
      <w:r w:rsidR="00577BC1" w:rsidRPr="00D35CA5">
        <w:t xml:space="preserve"> as </w:t>
      </w:r>
      <w:r w:rsidR="00590A63">
        <w:t xml:space="preserve">the </w:t>
      </w:r>
      <w:r w:rsidR="00723644" w:rsidRPr="00D35CA5">
        <w:t xml:space="preserve">Levallois concept </w:t>
      </w:r>
      <w:r w:rsidR="00590A63">
        <w:t>in</w:t>
      </w:r>
      <w:r w:rsidR="00590A63" w:rsidRPr="00D35CA5">
        <w:t xml:space="preserve"> </w:t>
      </w:r>
      <w:r w:rsidR="00723644" w:rsidRPr="00D35CA5">
        <w:t>symboliz</w:t>
      </w:r>
      <w:r w:rsidR="00590A63">
        <w:t>ing</w:t>
      </w:r>
      <w:r w:rsidR="00723644" w:rsidRPr="00D35CA5">
        <w:t xml:space="preserve"> MP technological </w:t>
      </w:r>
      <w:r w:rsidR="00590A63">
        <w:t>change</w:t>
      </w:r>
      <w:r w:rsidR="00577BC1" w:rsidRPr="00D35CA5">
        <w:t xml:space="preserve">. </w:t>
      </w:r>
      <w:r w:rsidR="007625B9" w:rsidRPr="00D35CA5">
        <w:t>These</w:t>
      </w:r>
      <w:r w:rsidR="004E617B" w:rsidRPr="00D35CA5">
        <w:t xml:space="preserve"> </w:t>
      </w:r>
      <w:r w:rsidR="003479F8" w:rsidRPr="00D35CA5">
        <w:t>technological system</w:t>
      </w:r>
      <w:r w:rsidR="004E617B" w:rsidRPr="00D35CA5">
        <w:t>s</w:t>
      </w:r>
      <w:r w:rsidR="007625B9" w:rsidRPr="00D35CA5">
        <w:t xml:space="preserve"> reflect</w:t>
      </w:r>
      <w:r w:rsidR="00C50ADF" w:rsidRPr="00D35CA5">
        <w:t xml:space="preserve"> </w:t>
      </w:r>
      <w:r w:rsidR="004E617B" w:rsidRPr="00D35CA5">
        <w:t xml:space="preserve">changes </w:t>
      </w:r>
      <w:r w:rsidR="00225820">
        <w:t>among</w:t>
      </w:r>
      <w:r w:rsidR="00225820" w:rsidRPr="00D35CA5">
        <w:t xml:space="preserve"> </w:t>
      </w:r>
      <w:r w:rsidR="007625B9" w:rsidRPr="00D35CA5">
        <w:t>MP hominins which</w:t>
      </w:r>
      <w:r w:rsidR="003D7741">
        <w:t xml:space="preserve"> indicate</w:t>
      </w:r>
      <w:r w:rsidR="007625B9" w:rsidRPr="00D35CA5">
        <w:t xml:space="preserve"> differ</w:t>
      </w:r>
      <w:r w:rsidR="003D7741">
        <w:t>ences</w:t>
      </w:r>
      <w:r w:rsidR="007625B9" w:rsidRPr="00D35CA5">
        <w:t xml:space="preserve"> </w:t>
      </w:r>
      <w:r w:rsidR="00225820">
        <w:t>from</w:t>
      </w:r>
      <w:r w:rsidR="00225820" w:rsidRPr="00D35CA5">
        <w:t xml:space="preserve"> </w:t>
      </w:r>
      <w:r w:rsidR="007625B9" w:rsidRPr="00D35CA5">
        <w:t xml:space="preserve">their ancestors </w:t>
      </w:r>
      <w:r w:rsidR="004E617B" w:rsidRPr="00D35CA5">
        <w:t>in</w:t>
      </w:r>
      <w:r w:rsidR="00225820">
        <w:t>, for example,</w:t>
      </w:r>
      <w:r w:rsidR="007625B9" w:rsidRPr="00D35CA5">
        <w:t xml:space="preserve"> </w:t>
      </w:r>
      <w:r w:rsidR="00FC3F26" w:rsidRPr="00D35CA5">
        <w:t xml:space="preserve">cognitive, </w:t>
      </w:r>
      <w:r w:rsidR="003479F8" w:rsidRPr="00D35CA5">
        <w:t xml:space="preserve">social and adaptive </w:t>
      </w:r>
      <w:r w:rsidR="0062029F" w:rsidRPr="00D35CA5">
        <w:t>behaviors</w:t>
      </w:r>
      <w:r w:rsidR="0069368F" w:rsidRPr="00D35CA5">
        <w:t xml:space="preserve">, demographic growth, and expansion of hunting </w:t>
      </w:r>
      <w:r w:rsidR="003D7741">
        <w:t xml:space="preserve">and resource </w:t>
      </w:r>
      <w:r w:rsidR="0069368F" w:rsidRPr="00D35CA5">
        <w:t xml:space="preserve">territories </w:t>
      </w:r>
      <w:r w:rsidR="00A11617" w:rsidRPr="00D35CA5">
        <w:fldChar w:fldCharType="begin">
          <w:fldData xml:space="preserve">PEVuZE5vdGU+PENpdGU+PEF1dGhvcj5CZXJuYTwvQXV0aG9yPjxZZWFyPjIwMDc8L1llYXI+PFJl
Y051bT41NjY0PC9SZWNOdW0+PERpc3BsYXlUZXh0PjxzdHlsZSBmYWNlPSJzdXBlcnNjcmlwdCI+
MTAsMTIsMTM8L3N0eWxlPjwvRGlzcGxheVRleHQ+PHJlY29yZD48cmVjLW51bWJlcj41NjY0PC9y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A75B4C">
        <w:instrText xml:space="preserve"> ADDIN EN.CITE </w:instrText>
      </w:r>
      <w:r w:rsidR="00A75B4C">
        <w:fldChar w:fldCharType="begin">
          <w:fldData xml:space="preserve">PEVuZE5vdGU+PENpdGU+PEF1dGhvcj5CZXJuYTwvQXV0aG9yPjxZZWFyPjIwMDc8L1llYXI+PFJl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</w:fldData>
        </w:fldChar>
      </w:r>
      <w:r w:rsidR="00A75B4C">
        <w:instrText xml:space="preserve"> ADDIN EN.CITE.DATA </w:instrText>
      </w:r>
      <w:r w:rsidR="00A75B4C">
        <w:fldChar w:fldCharType="end"/>
      </w:r>
      <w:r w:rsidR="00A11617" w:rsidRPr="00D35CA5">
        <w:fldChar w:fldCharType="separate"/>
      </w:r>
      <w:r w:rsidR="00A75B4C" w:rsidRPr="00A75B4C">
        <w:rPr>
          <w:noProof/>
          <w:vertAlign w:val="superscript"/>
        </w:rPr>
        <w:t>10,12,13</w:t>
      </w:r>
      <w:r w:rsidR="00A11617" w:rsidRPr="00D35CA5">
        <w:fldChar w:fldCharType="end"/>
      </w:r>
      <w:r w:rsidR="003468E2" w:rsidRPr="00D35CA5">
        <w:t>.</w:t>
      </w:r>
      <w:r w:rsidR="003479F8" w:rsidRPr="00D35CA5">
        <w:t xml:space="preserve"> </w:t>
      </w:r>
    </w:p>
    <w:p w14:paraId="60E74CA1" w14:textId="185D8657" w:rsidR="00E0778F" w:rsidRDefault="000F78DC" w:rsidP="000F78DC">
      <w:pPr>
        <w:spacing w:line="360" w:lineRule="auto"/>
      </w:pPr>
      <w:r>
        <w:t xml:space="preserve">Recognition of these less visually striking technological changes is important to debates about </w:t>
      </w:r>
      <w:r w:rsidRPr="00D35CA5">
        <w:t xml:space="preserve">distinctiveness of a ‘Middle </w:t>
      </w:r>
      <w:proofErr w:type="spellStart"/>
      <w:r w:rsidRPr="00D35CA5">
        <w:t>Palaeolithic</w:t>
      </w:r>
      <w:proofErr w:type="spellEnd"/>
      <w:r w:rsidRPr="00D35CA5">
        <w:t>’ in East Asia</w:t>
      </w:r>
      <w:r>
        <w:t>, which has been controversial</w:t>
      </w:r>
      <w:r w:rsidRPr="00D35CA5">
        <w:t xml:space="preserve"> since the mid-20th century </w:t>
      </w:r>
      <w:r w:rsidRPr="00D35CA5">
        <w:fldChar w:fldCharType="begin">
          <w:fldData xml:space="preserve">PEVuZE5vdGU+PENpdGU+PEF1dGhvcj5HYW88L0F1dGhvcj48WWVhcj4yMDAyPC9ZZWFyPjxSZWNO
dW0+NDcxNDwvUmVjTnVtPjxEaXNwbGF5VGV4dD48c3R5bGUgZmFjZT0ic3VwZXJzY3JpcHQiPjE0
LTE2PC9zdHlsZT48L0Rpc3BsYXlUZXh0PjxyZWNvcmQ+PHJlYy1udW1iZXI+NDcxNDwvcmVjLW51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A75B4C">
        <w:instrText xml:space="preserve"> ADDIN EN.CITE </w:instrText>
      </w:r>
      <w:r w:rsidR="00A75B4C">
        <w:fldChar w:fldCharType="begin">
          <w:fldData xml:space="preserve">PEVuZE5vdGU+PENpdGU+PEF1dGhvcj5HYW88L0F1dGhvcj48WWVhcj4yMDAyPC9ZZWFyPjxSZWNO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</w:fldData>
        </w:fldChar>
      </w:r>
      <w:r w:rsidR="00A75B4C">
        <w:instrText xml:space="preserve"> ADDIN EN.CITE.DATA </w:instrText>
      </w:r>
      <w:r w:rsidR="00A75B4C">
        <w:fldChar w:fldCharType="end"/>
      </w:r>
      <w:r w:rsidRPr="00D35CA5">
        <w:fldChar w:fldCharType="separate"/>
      </w:r>
      <w:r w:rsidR="00A75B4C" w:rsidRPr="00A75B4C">
        <w:rPr>
          <w:noProof/>
          <w:vertAlign w:val="superscript"/>
        </w:rPr>
        <w:t>14-16</w:t>
      </w:r>
      <w:r w:rsidRPr="00D35CA5">
        <w:fldChar w:fldCharType="end"/>
      </w:r>
      <w:r w:rsidRPr="00D35CA5">
        <w:t>.</w:t>
      </w:r>
      <w:r>
        <w:t xml:space="preserve"> Clearly Middle </w:t>
      </w:r>
      <w:proofErr w:type="spellStart"/>
      <w:r>
        <w:t>Palaeolithic</w:t>
      </w:r>
      <w:proofErr w:type="spellEnd"/>
      <w:r>
        <w:t xml:space="preserve"> technologies and cultures of </w:t>
      </w:r>
      <w:r w:rsidRPr="00D35CA5">
        <w:t>East Asia and west Eurasia</w:t>
      </w:r>
      <w:r>
        <w:t xml:space="preserve"> are different, </w:t>
      </w:r>
      <w:r w:rsidR="00E008C6" w:rsidRPr="00E008C6">
        <w:t>more closely linked to</w:t>
      </w:r>
      <w:r>
        <w:t xml:space="preserve"> differences in</w:t>
      </w:r>
      <w:r w:rsidR="003479F8" w:rsidRPr="00D35CA5">
        <w:t xml:space="preserve"> </w:t>
      </w:r>
      <w:r w:rsidR="00E008C6">
        <w:t xml:space="preserve">available </w:t>
      </w:r>
      <w:r w:rsidR="003479F8" w:rsidRPr="00D35CA5">
        <w:t>raw material</w:t>
      </w:r>
      <w:r w:rsidR="00E008C6">
        <w:t xml:space="preserve">, </w:t>
      </w:r>
      <w:r w:rsidR="00E008C6" w:rsidRPr="00D35CA5">
        <w:t>ecological settings,</w:t>
      </w:r>
      <w:r w:rsidR="00E008C6">
        <w:t xml:space="preserve"> </w:t>
      </w:r>
      <w:r w:rsidR="00E008C6" w:rsidRPr="00D35CA5">
        <w:t>population densit</w:t>
      </w:r>
      <w:r w:rsidR="00E008C6">
        <w:t>ies</w:t>
      </w:r>
      <w:r w:rsidR="003479F8" w:rsidRPr="00D35CA5">
        <w:t xml:space="preserve">, </w:t>
      </w:r>
      <w:r>
        <w:t xml:space="preserve">individual </w:t>
      </w:r>
      <w:r w:rsidR="003479F8" w:rsidRPr="00D35CA5">
        <w:t>range</w:t>
      </w:r>
      <w:r>
        <w:t>s</w:t>
      </w:r>
      <w:r w:rsidR="003479F8" w:rsidRPr="00D35CA5">
        <w:t xml:space="preserve"> of technical knowledge</w:t>
      </w:r>
      <w:r w:rsidR="00E008C6">
        <w:t xml:space="preserve">, </w:t>
      </w:r>
      <w:r>
        <w:t>and so on</w:t>
      </w:r>
      <w:r w:rsidR="006E1536" w:rsidRPr="00D35CA5">
        <w:t xml:space="preserve"> </w:t>
      </w:r>
      <w:r w:rsidR="003E0810" w:rsidRPr="00D35CA5">
        <w:fldChar w:fldCharType="begin">
          <w:fldData xml:space="preserve">PEVuZE5vdGU+PENpdGU+PEF1dGhvcj5Sb2xsYW5kPC9BdXRob3I+PFllYXI+MTk5MDwvWWVhcj48
UmVjTnVtPjQ4MjwvUmVjTnVtPjxEaXNwbGF5VGV4dD48c3R5bGUgZmFjZT0ic3VwZXJzY3JpcHQi
PjE3LDE4PC9zdHlsZT48L0Rpc3BsYXlUZXh0PjxyZWNvcmQ+PHJlYy1udW1iZXI+NDgyPC9yZWMt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BF7FD4">
        <w:instrText xml:space="preserve"> ADDIN EN.CITE </w:instrText>
      </w:r>
      <w:r w:rsidR="00BF7FD4">
        <w:fldChar w:fldCharType="begin">
          <w:fldData xml:space="preserve">PEVuZE5vdGU+PENpdGU+PEF1dGhvcj5Sb2xsYW5kPC9BdXRob3I+PFllYXI+MTk5MDwvWWVhcj48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</w:fldData>
        </w:fldChar>
      </w:r>
      <w:r w:rsidR="00BF7FD4">
        <w:instrText xml:space="preserve"> ADDIN EN.CITE.DATA </w:instrText>
      </w:r>
      <w:r w:rsidR="00BF7FD4">
        <w:fldChar w:fldCharType="end"/>
      </w:r>
      <w:r w:rsidR="003E0810" w:rsidRPr="00D35CA5">
        <w:fldChar w:fldCharType="separate"/>
      </w:r>
      <w:r w:rsidR="00BF7FD4" w:rsidRPr="00BF7FD4">
        <w:rPr>
          <w:noProof/>
          <w:vertAlign w:val="superscript"/>
        </w:rPr>
        <w:t>17,18</w:t>
      </w:r>
      <w:r w:rsidR="003E0810" w:rsidRPr="00D35CA5">
        <w:fldChar w:fldCharType="end"/>
      </w:r>
      <w:r w:rsidR="003479F8" w:rsidRPr="00D35CA5">
        <w:t xml:space="preserve">. The </w:t>
      </w:r>
      <w:r w:rsidR="00287916" w:rsidRPr="00D35CA5">
        <w:t xml:space="preserve">interaction of </w:t>
      </w:r>
      <w:r w:rsidR="003479F8" w:rsidRPr="00D35CA5">
        <w:t>these factors</w:t>
      </w:r>
      <w:r w:rsidR="00287D26" w:rsidRPr="00D35CA5">
        <w:t xml:space="preserve"> </w:t>
      </w:r>
      <w:r w:rsidR="0027716C" w:rsidRPr="00D35CA5">
        <w:t xml:space="preserve">and the geographical factors that influence </w:t>
      </w:r>
      <w:r w:rsidR="0037321D">
        <w:t xml:space="preserve">them </w:t>
      </w:r>
      <w:r>
        <w:t xml:space="preserve">are important </w:t>
      </w:r>
      <w:r w:rsidR="0037321D">
        <w:t>for</w:t>
      </w:r>
      <w:r>
        <w:t xml:space="preserve"> understanding differences in Pleistocene technologies in</w:t>
      </w:r>
      <w:r w:rsidR="003479F8" w:rsidRPr="00D35CA5">
        <w:t xml:space="preserve"> </w:t>
      </w:r>
      <w:r w:rsidR="00EB0E7E" w:rsidRPr="00D35CA5">
        <w:t>East</w:t>
      </w:r>
      <w:r w:rsidR="003479F8" w:rsidRPr="00D35CA5">
        <w:t xml:space="preserve"> </w:t>
      </w:r>
      <w:r w:rsidR="00B205C4" w:rsidRPr="00D35CA5">
        <w:t xml:space="preserve">Asia </w:t>
      </w:r>
      <w:r w:rsidR="003479F8" w:rsidRPr="00D35CA5">
        <w:t xml:space="preserve">and west Eurasia. </w:t>
      </w:r>
      <w:r>
        <w:t xml:space="preserve">We present evidence here </w:t>
      </w:r>
      <w:r w:rsidR="0037321D">
        <w:t xml:space="preserve">not only </w:t>
      </w:r>
      <w:r>
        <w:t xml:space="preserve">that </w:t>
      </w:r>
      <w:r w:rsidR="00E008C6">
        <w:t xml:space="preserve">impacts of </w:t>
      </w:r>
      <w:r>
        <w:t>these differences may have been overstated in previous work</w:t>
      </w:r>
      <w:r w:rsidR="0037321D">
        <w:t xml:space="preserve">, but </w:t>
      </w:r>
      <w:r w:rsidR="00E008C6">
        <w:t xml:space="preserve">also </w:t>
      </w:r>
      <w:r w:rsidR="0037321D">
        <w:t>that recognition of the less visually striking technological strategies of the MP can improve our understanding of global variation in Pleistocene lithic technologies</w:t>
      </w:r>
      <w:r>
        <w:t xml:space="preserve">. </w:t>
      </w:r>
    </w:p>
    <w:p w14:paraId="4B1C256C" w14:textId="77777777" w:rsidR="000B00D1" w:rsidRPr="00D35CA5" w:rsidRDefault="000B00D1" w:rsidP="00A41487">
      <w:pPr>
        <w:spacing w:line="360" w:lineRule="auto"/>
      </w:pPr>
    </w:p>
    <w:p w14:paraId="488841ED" w14:textId="4E308E9C" w:rsidR="00170AE1" w:rsidRDefault="0092592F" w:rsidP="008A2E2B">
      <w:pPr>
        <w:spacing w:line="360" w:lineRule="auto"/>
      </w:pPr>
      <w:r>
        <w:t xml:space="preserve">To be specific, </w:t>
      </w:r>
      <w:r w:rsidR="000F78DC">
        <w:t xml:space="preserve"> </w:t>
      </w:r>
      <w:r w:rsidR="00AE4A6E">
        <w:t xml:space="preserve">it is argued that </w:t>
      </w:r>
      <w:r w:rsidR="000C5226" w:rsidRPr="00D35CA5">
        <w:t xml:space="preserve">there </w:t>
      </w:r>
      <w:r w:rsidR="00534948" w:rsidRPr="00D35CA5">
        <w:t>was</w:t>
      </w:r>
      <w:r w:rsidR="000C5226" w:rsidRPr="00D35CA5">
        <w:t xml:space="preserve"> a lack of distinct </w:t>
      </w:r>
      <w:r w:rsidR="0027716C" w:rsidRPr="00D35CA5">
        <w:t xml:space="preserve">technological change </w:t>
      </w:r>
      <w:r w:rsidR="007E1D2F" w:rsidRPr="00D35CA5">
        <w:t>(i.e.</w:t>
      </w:r>
      <w:r w:rsidR="001127E5" w:rsidRPr="00D35CA5">
        <w:t>,</w:t>
      </w:r>
      <w:r w:rsidR="007E1D2F" w:rsidRPr="00D35CA5">
        <w:t xml:space="preserve"> </w:t>
      </w:r>
      <w:r w:rsidR="00534948" w:rsidRPr="00D35CA5">
        <w:t xml:space="preserve">presence of the </w:t>
      </w:r>
      <w:r w:rsidR="007E1D2F" w:rsidRPr="00D35CA5">
        <w:t>Levallois concept)</w:t>
      </w:r>
      <w:r w:rsidR="000C5226" w:rsidRPr="00D35CA5">
        <w:t xml:space="preserve"> in lithic technolog</w:t>
      </w:r>
      <w:r w:rsidR="00534948" w:rsidRPr="00D35CA5">
        <w:t>ies</w:t>
      </w:r>
      <w:r w:rsidR="000C5226" w:rsidRPr="00D35CA5">
        <w:t xml:space="preserve"> </w:t>
      </w:r>
      <w:r w:rsidR="008B6041" w:rsidRPr="00D35CA5">
        <w:t xml:space="preserve">in </w:t>
      </w:r>
      <w:r w:rsidR="00AE4A6E">
        <w:t xml:space="preserve">East Asia </w:t>
      </w:r>
      <w:r w:rsidR="000C5226" w:rsidRPr="00D35CA5">
        <w:t xml:space="preserve">since the Lower </w:t>
      </w:r>
      <w:proofErr w:type="spellStart"/>
      <w:r w:rsidR="000C5226" w:rsidRPr="00D35CA5">
        <w:t>Palaeolithic</w:t>
      </w:r>
      <w:proofErr w:type="spellEnd"/>
      <w:r w:rsidR="000C5226" w:rsidRPr="00D35CA5">
        <w:t xml:space="preserve"> period  </w:t>
      </w:r>
      <w:r w:rsidR="00C335A3" w:rsidRPr="00D35CA5">
        <w:t xml:space="preserve">until relatively late in </w:t>
      </w:r>
      <w:r w:rsidR="00806A06" w:rsidRPr="00D35CA5">
        <w:t xml:space="preserve">Upper </w:t>
      </w:r>
      <w:proofErr w:type="spellStart"/>
      <w:r w:rsidR="00C335A3" w:rsidRPr="00D35CA5">
        <w:t>Pal</w:t>
      </w:r>
      <w:r w:rsidR="00534948" w:rsidRPr="00D35CA5">
        <w:t>a</w:t>
      </w:r>
      <w:r w:rsidR="00C335A3" w:rsidRPr="00D35CA5">
        <w:t>eolithic</w:t>
      </w:r>
      <w:proofErr w:type="spellEnd"/>
      <w:r w:rsidR="00C335A3" w:rsidRPr="00D35CA5">
        <w:t xml:space="preserve"> period</w:t>
      </w:r>
      <w:r w:rsidR="00FA2682">
        <w:t xml:space="preserve"> </w:t>
      </w:r>
      <w:r w:rsidR="00FA2682">
        <w:fldChar w:fldCharType="begin"/>
      </w:r>
      <w:r w:rsidR="00A75B4C">
        <w:instrText xml:space="preserve"> ADDIN EN.CITE &lt;EndNote&gt;&lt;Cite&gt;&lt;Author&gt;Gao&lt;/Author&gt;&lt;Year&gt;2002&lt;/Year&gt;&lt;RecNum&gt;4714&lt;/RecNum&gt;&lt;DisplayText&gt;&lt;style face="superscript"&gt;14&lt;/style&gt;&lt;/DisplayText&gt;&lt;record&gt;&lt;rec-number&gt;4714&lt;/rec-number&gt;&lt;foreign-keys&gt;&lt;key app="EN" db-id="2e0tpp90z59szvexrf15t22p2ewafwer550w" timestamp="0"&gt;4714&lt;/key&gt;&lt;/foreign-keys&gt;&lt;ref-type name="Journal Article"&gt;17&lt;/ref-type&gt;&lt;contributors&gt;&lt;authors&gt;&lt;author&gt;Gao, Xing&lt;/author&gt;&lt;author&gt;Norton, Christopher J&lt;/author&gt;&lt;/authors&gt;&lt;/contributors&gt;&lt;titles&gt;&lt;title&gt;A critique of the Chinese &amp;apos;Middle Palaeolithic&amp;apos;&lt;/title&gt;&lt;secondary-title&gt;Antiquity&lt;/secondary-title&gt;&lt;/titles&gt;&lt;periodical&gt;&lt;full-title&gt;Antiquity&lt;/full-title&gt;&lt;/periodical&gt;&lt;pages&gt;397-412&lt;/pages&gt;&lt;volume&gt;76&lt;/volume&gt;&lt;number&gt;292&lt;/number&gt;&lt;dates&gt;&lt;year&gt;2002&lt;/year&gt;&lt;/dates&gt;&lt;isbn&gt;0003-598X&lt;/isbn&gt;&lt;urls&gt;&lt;/urls&gt;&lt;/record&gt;&lt;/Cite&gt;&lt;/EndNote&gt;</w:instrText>
      </w:r>
      <w:r w:rsidR="00FA2682">
        <w:fldChar w:fldCharType="separate"/>
      </w:r>
      <w:r w:rsidR="00A75B4C" w:rsidRPr="00A75B4C">
        <w:rPr>
          <w:noProof/>
          <w:vertAlign w:val="superscript"/>
        </w:rPr>
        <w:t>14</w:t>
      </w:r>
      <w:r w:rsidR="00FA2682">
        <w:fldChar w:fldCharType="end"/>
      </w:r>
      <w:r w:rsidR="00C335A3" w:rsidRPr="00D35CA5">
        <w:t xml:space="preserve">, approximately 30 to </w:t>
      </w:r>
      <w:r w:rsidR="00F830F0" w:rsidRPr="00D35CA5">
        <w:t xml:space="preserve">40 </w:t>
      </w:r>
      <w:r w:rsidR="00C335A3" w:rsidRPr="00D35CA5">
        <w:t>ka,</w:t>
      </w:r>
      <w:r w:rsidR="000C5226" w:rsidRPr="00D35CA5">
        <w:t xml:space="preserve"> </w:t>
      </w:r>
      <w:r w:rsidR="00534948" w:rsidRPr="00D35CA5">
        <w:t xml:space="preserve">which may be due to </w:t>
      </w:r>
      <w:r w:rsidR="000F78DC">
        <w:t xml:space="preserve">culturally </w:t>
      </w:r>
      <w:r w:rsidR="000C5226" w:rsidRPr="00D35CA5">
        <w:t>modern humans migrat</w:t>
      </w:r>
      <w:r w:rsidR="00534948" w:rsidRPr="00D35CA5">
        <w:t>ing</w:t>
      </w:r>
      <w:r w:rsidR="000C5226" w:rsidRPr="00D35CA5">
        <w:t xml:space="preserve"> in</w:t>
      </w:r>
      <w:r w:rsidR="00806A06" w:rsidRPr="00D35CA5">
        <w:t>to these regions</w:t>
      </w:r>
      <w:r w:rsidR="00534948" w:rsidRPr="00D35CA5">
        <w:t xml:space="preserve">, bringing the </w:t>
      </w:r>
      <w:r w:rsidR="000C5226" w:rsidRPr="00D35CA5">
        <w:t>new technologies with them</w:t>
      </w:r>
      <w:r w:rsidR="0027716C" w:rsidRPr="00D35CA5">
        <w:t xml:space="preserve"> </w:t>
      </w:r>
      <w:r w:rsidR="00CA436D" w:rsidRPr="00D35CA5">
        <w:fldChar w:fldCharType="begin"/>
      </w:r>
      <w:r w:rsidR="00BF7FD4">
        <w:instrText xml:space="preserve"> ADDIN EN.CITE &lt;EndNote&gt;&lt;Cite&gt;&lt;Author&gt;Bae&lt;/Author&gt;&lt;Year&gt;2017&lt;/Year&gt;&lt;RecNum&gt;5747&lt;/RecNum&gt;&lt;DisplayText&gt;&lt;style face="superscript"&gt;19&lt;/style&gt;&lt;/DisplayText&gt;&lt;record&gt;&lt;rec-number&gt;5747&lt;/rec-number&gt;&lt;foreign-keys&gt;&lt;key app="EN" db-id="2e0tpp90z59szvexrf15t22p2ewafwer550w" timestamp="1557477185"&gt;5747&lt;/key&gt;&lt;/foreign-keys&gt;&lt;ref-type name="Journal Article"&gt;17&lt;/ref-type&gt;&lt;contributors&gt;&lt;authors&gt;&lt;author&gt;Bae, Christopher J.&lt;/author&gt;&lt;author&gt;Douka, Katerina&lt;/author&gt;&lt;author&gt;Petraglia, Michael D.&lt;/author&gt;&lt;/authors&gt;&lt;/contributors&gt;&lt;titles&gt;&lt;title&gt;On the origin of modern humans: Asian perspectives&lt;/title&gt;&lt;secondary-title&gt;Science&lt;/secondary-title&gt;&lt;/titles&gt;&lt;periodical&gt;&lt;full-title&gt;Science&lt;/full-title&gt;&lt;/periodical&gt;&lt;pages&gt;eaai9067&lt;/pages&gt;&lt;volume&gt;358&lt;/volume&gt;&lt;number&gt;6368&lt;/number&gt;&lt;dates&gt;&lt;year&gt;2017&lt;/year&gt;&lt;/dates&gt;&lt;urls&gt;&lt;related-urls&gt;&lt;url&gt;http://science.sciencemag.org/content/358/6368/eaai9067.abstract&lt;/url&gt;&lt;/related-urls&gt;&lt;/urls&gt;&lt;electronic-resource-num&gt;10.1126/science.aai9067&lt;/electronic-resource-num&gt;&lt;/record&gt;&lt;/Cite&gt;&lt;/EndNote&gt;</w:instrText>
      </w:r>
      <w:r w:rsidR="00CA436D" w:rsidRPr="00D35CA5">
        <w:fldChar w:fldCharType="separate"/>
      </w:r>
      <w:r w:rsidR="00BF7FD4" w:rsidRPr="00BF7FD4">
        <w:rPr>
          <w:noProof/>
          <w:vertAlign w:val="superscript"/>
        </w:rPr>
        <w:t>19</w:t>
      </w:r>
      <w:r w:rsidR="00CA436D" w:rsidRPr="00D35CA5">
        <w:fldChar w:fldCharType="end"/>
      </w:r>
      <w:r w:rsidR="000C5226" w:rsidRPr="00D35CA5">
        <w:t>.</w:t>
      </w:r>
      <w:r w:rsidR="00C335A3" w:rsidRPr="00D35CA5">
        <w:t xml:space="preserve"> </w:t>
      </w:r>
      <w:r w:rsidR="002F64D5" w:rsidRPr="00D35CA5">
        <w:t xml:space="preserve">The lack of </w:t>
      </w:r>
      <w:r w:rsidR="00534948" w:rsidRPr="00D35CA5">
        <w:t xml:space="preserve">complex </w:t>
      </w:r>
      <w:r w:rsidR="002F64D5" w:rsidRPr="00D35CA5">
        <w:t>stone tool technolog</w:t>
      </w:r>
      <w:r w:rsidR="00534948" w:rsidRPr="00D35CA5">
        <w:t>ies</w:t>
      </w:r>
      <w:r w:rsidR="002F64D5" w:rsidRPr="00D35CA5">
        <w:t xml:space="preserve"> in </w:t>
      </w:r>
      <w:r w:rsidR="00611A09" w:rsidRPr="00D35CA5">
        <w:t>East</w:t>
      </w:r>
      <w:r w:rsidR="002F64D5" w:rsidRPr="00D35CA5">
        <w:t xml:space="preserve"> Asia</w:t>
      </w:r>
      <w:r w:rsidR="00534948" w:rsidRPr="00D35CA5">
        <w:t xml:space="preserve"> </w:t>
      </w:r>
      <w:r w:rsidR="00113D3C">
        <w:t>(</w:t>
      </w:r>
      <w:r w:rsidR="000F78DC">
        <w:t xml:space="preserve">i.e. the dominance of </w:t>
      </w:r>
      <w:r w:rsidR="00113D3C">
        <w:t xml:space="preserve">simple core </w:t>
      </w:r>
      <w:r w:rsidR="0037321D">
        <w:t xml:space="preserve">and </w:t>
      </w:r>
      <w:r w:rsidR="00113D3C">
        <w:t>flake production system</w:t>
      </w:r>
      <w:r w:rsidR="000F78DC">
        <w:t>s</w:t>
      </w:r>
      <w:r w:rsidR="00113D3C">
        <w:t xml:space="preserve">) </w:t>
      </w:r>
      <w:r w:rsidR="00534948" w:rsidRPr="00D35CA5">
        <w:t>before MIS 3</w:t>
      </w:r>
      <w:r w:rsidR="002F64D5" w:rsidRPr="00D35CA5">
        <w:t xml:space="preserve"> </w:t>
      </w:r>
      <w:r w:rsidR="0037321D">
        <w:t>has been interpreted as evidence</w:t>
      </w:r>
      <w:r w:rsidR="00C335A3" w:rsidRPr="00D35CA5">
        <w:t xml:space="preserve"> that hominin populations in this region </w:t>
      </w:r>
      <w:r w:rsidR="0037321D">
        <w:t>were</w:t>
      </w:r>
      <w:r w:rsidR="00C335A3" w:rsidRPr="00D35CA5">
        <w:t xml:space="preserve"> culturally and genetically </w:t>
      </w:r>
      <w:r w:rsidR="00C335A3" w:rsidRPr="00D35CA5">
        <w:lastRenderedPageBreak/>
        <w:t>isolated during the early and middle Pleistocene</w:t>
      </w:r>
      <w:r w:rsidR="0027716C" w:rsidRPr="00D35CA5">
        <w:t xml:space="preserve"> </w:t>
      </w:r>
      <w:r w:rsidR="00CA436D" w:rsidRPr="00D35CA5">
        <w:fldChar w:fldCharType="begin"/>
      </w:r>
      <w:r w:rsidR="00BF7FD4">
        <w:instrText xml:space="preserve"> ADDIN EN.CITE &lt;EndNote&gt;&lt;Cite&gt;&lt;Author&gt;Wang&lt;/Author&gt;&lt;Year&gt;2017&lt;/Year&gt;&lt;RecNum&gt;5875&lt;/RecNum&gt;&lt;DisplayText&gt;&lt;style face="superscript"&gt;20&lt;/style&gt;&lt;/DisplayText&gt;&lt;record&gt;&lt;rec-number&gt;5875&lt;/rec-number&gt;&lt;foreign-keys&gt;&lt;key app="EN" db-id="2e0tpp90z59szvexrf15t22p2ewafwer550w" timestamp="1562316630"&gt;5875&lt;/key&gt;&lt;/foreign-keys&gt;&lt;ref-type name="Journal Article"&gt;17&lt;/ref-type&gt;&lt;contributors&gt;&lt;authors&gt;&lt;author&gt;Wang, Youping&lt;/author&gt;&lt;/authors&gt;&lt;/contributors&gt;&lt;titles&gt;&lt;title&gt;Late Pleistocene Human Migrations in China&lt;/title&gt;&lt;secondary-title&gt;Current Anthropology&lt;/secondary-title&gt;&lt;/titles&gt;&lt;periodical&gt;&lt;full-title&gt;Current Anthropology&lt;/full-title&gt;&lt;/periodical&gt;&lt;pages&gt;S504-S513&lt;/pages&gt;&lt;volume&gt;58&lt;/volume&gt;&lt;number&gt;S17&lt;/number&gt;&lt;dates&gt;&lt;year&gt;2017&lt;/year&gt;&lt;pub-dates&gt;&lt;date&gt;2017/12/01&lt;/date&gt;&lt;/pub-dates&gt;&lt;/dates&gt;&lt;publisher&gt;The University of Chicago Press&lt;/publisher&gt;&lt;isbn&gt;0011-3204&lt;/isbn&gt;&lt;urls&gt;&lt;related-urls&gt;&lt;url&gt;https://doi.org/10.1086/693899&lt;/url&gt;&lt;/related-urls&gt;&lt;/urls&gt;&lt;electronic-resource-num&gt;10.1086/693899&lt;/electronic-resource-num&gt;&lt;access-date&gt;2019/07/05&lt;/access-date&gt;&lt;/record&gt;&lt;/Cite&gt;&lt;/EndNote&gt;</w:instrText>
      </w:r>
      <w:r w:rsidR="00CA436D" w:rsidRPr="00D35CA5">
        <w:fldChar w:fldCharType="separate"/>
      </w:r>
      <w:r w:rsidR="00BF7FD4" w:rsidRPr="00BF7FD4">
        <w:rPr>
          <w:noProof/>
          <w:vertAlign w:val="superscript"/>
        </w:rPr>
        <w:t>20</w:t>
      </w:r>
      <w:r w:rsidR="00CA436D" w:rsidRPr="00D35CA5">
        <w:fldChar w:fldCharType="end"/>
      </w:r>
      <w:r w:rsidR="00C335A3" w:rsidRPr="00D35CA5">
        <w:t xml:space="preserve">. </w:t>
      </w:r>
      <w:r w:rsidR="0037321D">
        <w:t xml:space="preserve">Biological evidence </w:t>
      </w:r>
      <w:r w:rsidR="00D84643">
        <w:t xml:space="preserve">of </w:t>
      </w:r>
      <w:r w:rsidR="00113D3C" w:rsidRPr="0037321D">
        <w:rPr>
          <w:i/>
          <w:iCs/>
        </w:rPr>
        <w:t>Homo sapiens</w:t>
      </w:r>
      <w:r w:rsidR="00113D3C">
        <w:t xml:space="preserve"> dat</w:t>
      </w:r>
      <w:r w:rsidR="0037321D">
        <w:t>ing</w:t>
      </w:r>
      <w:r w:rsidR="00113D3C">
        <w:t xml:space="preserve"> to</w:t>
      </w:r>
      <w:r w:rsidR="007C363B">
        <w:t xml:space="preserve"> </w:t>
      </w:r>
      <w:r w:rsidR="0037321D">
        <w:t xml:space="preserve">the </w:t>
      </w:r>
      <w:r w:rsidR="007C363B">
        <w:t>LMP and Late Pleistocene</w:t>
      </w:r>
      <w:r w:rsidR="00F6343B">
        <w:t xml:space="preserve"> </w:t>
      </w:r>
      <w:r w:rsidR="0037321D">
        <w:t>suggest that genetic isolation is no longer tenable</w:t>
      </w:r>
      <w:r w:rsidR="00E12E4F">
        <w:t xml:space="preserve"> although the arguments still go on</w:t>
      </w:r>
      <w:r w:rsidR="0037321D">
        <w:t xml:space="preserve"> </w:t>
      </w:r>
      <w:r w:rsidR="00D84643">
        <w:fldChar w:fldCharType="begin">
          <w:fldData xml:space="preserve">PEVuZE5vdGU+PENpdGU+PEF1dGhvcj5MaXU8L0F1dGhvcj48WWVhcj4yMDE1PC9ZZWFyPjxSZWNO
dW0+NTQwNjwvUmVjTnVtPjxEaXNwbGF5VGV4dD48c3R5bGUgZmFjZT0ic3VwZXJzY3JpcHQiPjIx
LTI2PC9zdHlsZT48L0Rpc3BsYXlUZXh0PjxyZWNvcmQ+PHJlYy1udW1iZXI+NTQwNjwvcmVjLW51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CD3392">
        <w:instrText xml:space="preserve"> ADDIN EN.CITE </w:instrText>
      </w:r>
      <w:r w:rsidR="00CD3392">
        <w:fldChar w:fldCharType="begin">
          <w:fldData xml:space="preserve">PEVuZE5vdGU+PENpdGU+PEF1dGhvcj5MaXU8L0F1dGhvcj48WWVhcj4yMDE1PC9ZZWFyPjxSZWNO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</w:fldData>
        </w:fldChar>
      </w:r>
      <w:r w:rsidR="00CD3392">
        <w:instrText xml:space="preserve"> ADDIN EN.CITE.DATA </w:instrText>
      </w:r>
      <w:r w:rsidR="00CD3392">
        <w:fldChar w:fldCharType="end"/>
      </w:r>
      <w:r w:rsidR="00D84643">
        <w:fldChar w:fldCharType="separate"/>
      </w:r>
      <w:r w:rsidR="00BF7FD4" w:rsidRPr="00BF7FD4">
        <w:rPr>
          <w:noProof/>
          <w:vertAlign w:val="superscript"/>
        </w:rPr>
        <w:t>21-26</w:t>
      </w:r>
      <w:r w:rsidR="00D84643">
        <w:fldChar w:fldCharType="end"/>
      </w:r>
      <w:r w:rsidR="00D84643">
        <w:t>.</w:t>
      </w:r>
      <w:r w:rsidR="00D84643" w:rsidRPr="00D35CA5">
        <w:t xml:space="preserve"> </w:t>
      </w:r>
      <w:r w:rsidR="00D84643">
        <w:t>H</w:t>
      </w:r>
      <w:r w:rsidR="00D84643" w:rsidRPr="00D35CA5">
        <w:t>owever</w:t>
      </w:r>
      <w:r w:rsidR="00C335A3" w:rsidRPr="00D35CA5">
        <w:t xml:space="preserve">, </w:t>
      </w:r>
      <w:r w:rsidR="00D84643">
        <w:t xml:space="preserve">the </w:t>
      </w:r>
      <w:r w:rsidR="0037321D">
        <w:t xml:space="preserve">archaeological evidence is not yet sufficient to reject the interpretation of </w:t>
      </w:r>
      <w:r w:rsidR="00D84643">
        <w:t xml:space="preserve">cultural </w:t>
      </w:r>
      <w:r w:rsidR="0037321D">
        <w:t>isolation</w:t>
      </w:r>
      <w:r w:rsidR="007C363B">
        <w:t xml:space="preserve">. A </w:t>
      </w:r>
      <w:r w:rsidR="00276B6C" w:rsidRPr="00D35CA5">
        <w:t xml:space="preserve">recent </w:t>
      </w:r>
      <w:r w:rsidR="00F66AAE" w:rsidRPr="00D35CA5">
        <w:t xml:space="preserve">discovery of Levallois technology from the </w:t>
      </w:r>
      <w:proofErr w:type="spellStart"/>
      <w:r w:rsidR="00F66AAE" w:rsidRPr="00D35CA5">
        <w:t>Guanyindong</w:t>
      </w:r>
      <w:proofErr w:type="spellEnd"/>
      <w:r w:rsidR="00F66AAE" w:rsidRPr="00D35CA5">
        <w:t xml:space="preserve"> site, southwest China, dated to ~170 to 80 ka </w:t>
      </w:r>
      <w:r w:rsidR="00CB5E42" w:rsidRPr="00D35CA5">
        <w:fldChar w:fldCharType="begin"/>
      </w:r>
      <w:r w:rsidR="00BF7FD4">
        <w:instrText xml:space="preserve"> ADDIN EN.CITE &lt;EndNote&gt;&lt;Cite&gt;&lt;Author&gt;Hu&lt;/Author&gt;&lt;Year&gt;2019&lt;/Year&gt;&lt;RecNum&gt;5678&lt;/RecNum&gt;&lt;DisplayText&gt;&lt;style face="superscript"&gt;27&lt;/style&gt;&lt;/DisplayText&gt;&lt;record&gt;&lt;rec-number&gt;5678&lt;/rec-number&gt;&lt;foreign-keys&gt;&lt;key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CB5E42" w:rsidRPr="00D35CA5">
        <w:fldChar w:fldCharType="separate"/>
      </w:r>
      <w:r w:rsidR="00BF7FD4" w:rsidRPr="00BF7FD4">
        <w:rPr>
          <w:noProof/>
          <w:vertAlign w:val="superscript"/>
        </w:rPr>
        <w:t>27</w:t>
      </w:r>
      <w:r w:rsidR="00CB5E42" w:rsidRPr="00D35CA5">
        <w:fldChar w:fldCharType="end"/>
      </w:r>
      <w:r w:rsidR="00C27273">
        <w:t xml:space="preserve"> </w:t>
      </w:r>
      <w:r w:rsidR="0037321D">
        <w:t xml:space="preserve">ignited debate by </w:t>
      </w:r>
      <w:r w:rsidR="00C27273">
        <w:t>challeng</w:t>
      </w:r>
      <w:r w:rsidR="0037321D">
        <w:t>ing</w:t>
      </w:r>
      <w:r w:rsidR="00C27273">
        <w:t xml:space="preserve"> th</w:t>
      </w:r>
      <w:r w:rsidR="0037321D">
        <w:t>is interpretation</w:t>
      </w:r>
      <w:r w:rsidR="00C27273">
        <w:t xml:space="preserve"> </w:t>
      </w:r>
      <w:r w:rsidR="0019332D">
        <w:t>(</w:t>
      </w:r>
      <w:r w:rsidR="0019332D" w:rsidRPr="00405A36">
        <w:rPr>
          <w:b/>
          <w:bCs/>
        </w:rPr>
        <w:t xml:space="preserve">See SI section 2 for </w:t>
      </w:r>
      <w:r w:rsidR="0037321D" w:rsidRPr="00405A36">
        <w:rPr>
          <w:b/>
          <w:bCs/>
        </w:rPr>
        <w:t>a summary of the debate</w:t>
      </w:r>
      <w:r w:rsidR="0019332D">
        <w:t>)</w:t>
      </w:r>
      <w:r w:rsidR="00CB5E42" w:rsidRPr="00D35CA5">
        <w:t>.</w:t>
      </w:r>
      <w:r w:rsidR="00675F79" w:rsidRPr="00D35CA5">
        <w:t xml:space="preserve"> The findings from </w:t>
      </w:r>
      <w:proofErr w:type="spellStart"/>
      <w:r w:rsidR="00675F79" w:rsidRPr="00D35CA5">
        <w:t>Guanyi</w:t>
      </w:r>
      <w:r w:rsidR="00225820">
        <w:t>n</w:t>
      </w:r>
      <w:r w:rsidR="00675F79" w:rsidRPr="00D35CA5">
        <w:t>dong</w:t>
      </w:r>
      <w:proofErr w:type="spellEnd"/>
      <w:r w:rsidR="00675F79" w:rsidRPr="00D35CA5">
        <w:t xml:space="preserve"> suggest that </w:t>
      </w:r>
      <w:r w:rsidR="00FF7973" w:rsidRPr="00D35CA5">
        <w:t xml:space="preserve">the </w:t>
      </w:r>
      <w:r w:rsidR="00CB78BF" w:rsidRPr="00D35CA5">
        <w:t xml:space="preserve">degree of stasis and isolation in the </w:t>
      </w:r>
      <w:r w:rsidR="00FF7973" w:rsidRPr="00D35CA5">
        <w:t xml:space="preserve">stone </w:t>
      </w:r>
      <w:r w:rsidR="00CB78BF" w:rsidRPr="00D35CA5">
        <w:t xml:space="preserve">artefact technologies </w:t>
      </w:r>
      <w:r w:rsidR="00FF7973" w:rsidRPr="00D35CA5">
        <w:t xml:space="preserve">in East Asia during Middle and Late Pleistocene may </w:t>
      </w:r>
      <w:r w:rsidR="00276B6C" w:rsidRPr="00D35CA5">
        <w:t>have been</w:t>
      </w:r>
      <w:r w:rsidR="00CB78BF" w:rsidRPr="00D35CA5">
        <w:t xml:space="preserve"> overestimated</w:t>
      </w:r>
      <w:r w:rsidR="00675F79" w:rsidRPr="00D35CA5">
        <w:t>.</w:t>
      </w:r>
      <w:r w:rsidR="003245E1" w:rsidRPr="00D35CA5">
        <w:t xml:space="preserve"> W</w:t>
      </w:r>
      <w:r w:rsidR="003479F8" w:rsidRPr="00D35CA5">
        <w:t>e present</w:t>
      </w:r>
      <w:r w:rsidR="00D16E2F" w:rsidRPr="00D35CA5">
        <w:t xml:space="preserve"> </w:t>
      </w:r>
      <w:r w:rsidR="00CB78BF" w:rsidRPr="00D35CA5">
        <w:t xml:space="preserve">here the results of a </w:t>
      </w:r>
      <w:r w:rsidR="00D35CA5">
        <w:t>systematic</w:t>
      </w:r>
      <w:r w:rsidR="00D16E2F" w:rsidRPr="00D35CA5">
        <w:t xml:space="preserve"> study of the</w:t>
      </w:r>
      <w:r w:rsidR="003479F8" w:rsidRPr="00D35CA5">
        <w:t xml:space="preserve"> lithic assemblage </w:t>
      </w:r>
      <w:r w:rsidR="00D16E2F" w:rsidRPr="00D35CA5">
        <w:t xml:space="preserve">from </w:t>
      </w:r>
      <w:proofErr w:type="spellStart"/>
      <w:r w:rsidR="00D16E2F" w:rsidRPr="00D35CA5">
        <w:t>Guanyindong</w:t>
      </w:r>
      <w:proofErr w:type="spellEnd"/>
      <w:r w:rsidR="00D16E2F" w:rsidRPr="00D35CA5">
        <w:t xml:space="preserve">, which </w:t>
      </w:r>
      <w:r w:rsidR="007E0431">
        <w:t xml:space="preserve">further </w:t>
      </w:r>
      <w:r w:rsidR="00D16E2F" w:rsidRPr="00D35CA5">
        <w:t>reveal</w:t>
      </w:r>
      <w:r w:rsidR="0037321D">
        <w:t>s the</w:t>
      </w:r>
      <w:r w:rsidR="00D251A0" w:rsidRPr="00D35CA5">
        <w:t xml:space="preserve"> diverse</w:t>
      </w:r>
      <w:r w:rsidR="00D16E2F" w:rsidRPr="00D35CA5">
        <w:t xml:space="preserve"> lithic production</w:t>
      </w:r>
      <w:r w:rsidR="00861F58" w:rsidRPr="00D35CA5">
        <w:t xml:space="preserve"> </w:t>
      </w:r>
      <w:r w:rsidR="00CB78BF" w:rsidRPr="00D35CA5">
        <w:t xml:space="preserve">strategies </w:t>
      </w:r>
      <w:r w:rsidR="00861F58" w:rsidRPr="00D35CA5">
        <w:t>that</w:t>
      </w:r>
      <w:r w:rsidR="00AE4A6E">
        <w:t xml:space="preserve"> </w:t>
      </w:r>
      <w:r w:rsidR="001229CF">
        <w:t xml:space="preserve">signal the </w:t>
      </w:r>
      <w:r w:rsidR="001229CF" w:rsidRPr="001229CF">
        <w:t>emergence</w:t>
      </w:r>
      <w:r w:rsidR="001229CF">
        <w:t xml:space="preserve"> of Middle </w:t>
      </w:r>
      <w:proofErr w:type="spellStart"/>
      <w:r w:rsidR="001229CF">
        <w:t>Palaeolithic</w:t>
      </w:r>
      <w:proofErr w:type="spellEnd"/>
      <w:r w:rsidR="001229CF">
        <w:t xml:space="preserve"> behaviors in contemporary East Asia.</w:t>
      </w:r>
      <w:r w:rsidR="00D16E2F" w:rsidRPr="00D35CA5">
        <w:t xml:space="preserve"> </w:t>
      </w:r>
    </w:p>
    <w:p w14:paraId="5BC6A87A" w14:textId="77777777" w:rsidR="00B349F5" w:rsidRPr="0037321D" w:rsidRDefault="00B349F5" w:rsidP="008A2E2B">
      <w:pPr>
        <w:spacing w:line="360" w:lineRule="auto"/>
        <w:rPr>
          <w:smallCaps/>
        </w:rPr>
      </w:pPr>
    </w:p>
    <w:p w14:paraId="4BFE8310" w14:textId="30547A5F" w:rsidR="00F9608C" w:rsidRPr="0048306F" w:rsidRDefault="009C4482" w:rsidP="00F9608C">
      <w:pPr>
        <w:spacing w:line="360" w:lineRule="auto"/>
      </w:pPr>
      <w:r>
        <w:rPr>
          <w:color w:val="333333"/>
        </w:rPr>
        <w:t>D</w:t>
      </w:r>
      <w:r w:rsidR="00AF79C4" w:rsidRPr="00D35CA5">
        <w:rPr>
          <w:color w:val="333333"/>
        </w:rPr>
        <w:t xml:space="preserve">etailed description of the geological context and stratigraphy </w:t>
      </w:r>
      <w:r w:rsidR="007E0431">
        <w:rPr>
          <w:color w:val="333333"/>
        </w:rPr>
        <w:t xml:space="preserve">of </w:t>
      </w:r>
      <w:proofErr w:type="spellStart"/>
      <w:r w:rsidR="007E0431" w:rsidRPr="00D35CA5">
        <w:t>Guanyindong</w:t>
      </w:r>
      <w:proofErr w:type="spellEnd"/>
      <w:r w:rsidR="007E0431" w:rsidRPr="00D35CA5">
        <w:rPr>
          <w:color w:val="333333"/>
        </w:rPr>
        <w:t xml:space="preserve"> </w:t>
      </w:r>
      <w:r w:rsidR="00AF79C4" w:rsidRPr="00D35CA5">
        <w:rPr>
          <w:color w:val="333333"/>
        </w:rPr>
        <w:t>has</w:t>
      </w:r>
      <w:r w:rsidR="001A1B91">
        <w:rPr>
          <w:color w:val="333333"/>
        </w:rPr>
        <w:t xml:space="preserve"> </w:t>
      </w:r>
      <w:r w:rsidR="00AF79C4" w:rsidRPr="00D35CA5">
        <w:rPr>
          <w:color w:val="333333"/>
        </w:rPr>
        <w:t xml:space="preserve">been provided in  </w:t>
      </w:r>
      <w:r w:rsidR="00AF79C4" w:rsidRPr="00D35CA5">
        <w:rPr>
          <w:color w:val="333333"/>
        </w:rPr>
        <w:fldChar w:fldCharType="begin"/>
      </w:r>
      <w:r w:rsidR="00BF7FD4">
        <w:rPr>
          <w:color w:val="333333"/>
        </w:rPr>
        <w:instrText xml:space="preserve"> ADDIN EN.CITE &lt;EndNote&gt;&lt;Cite AuthorYear="1"&gt;&lt;Author&gt;Li&lt;/Author&gt;&lt;Year&gt;1986&lt;/Year&gt;&lt;RecNum&gt;5619&lt;/RecNum&gt;&lt;DisplayText&gt;Li &lt;style face="superscript"&gt;28&lt;/style&gt;&lt;/DisplayText&gt;&lt;record&gt;&lt;rec-number&gt;5619&lt;/rec-number&gt;&lt;foreign-keys&gt;&lt;key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size="100%"&gt;–181&lt;/style&gt;&lt;/pages&gt;&lt;dates&gt;&lt;year&gt;1986&lt;/year&gt;&lt;/dates&gt;&lt;urls&gt;&lt;/urls&gt;&lt;/record&gt;&lt;/Cite&gt;&lt;/EndNote&gt;</w:instrText>
      </w:r>
      <w:r w:rsidR="00AF79C4" w:rsidRPr="00D35CA5">
        <w:rPr>
          <w:color w:val="333333"/>
        </w:rPr>
        <w:fldChar w:fldCharType="separate"/>
      </w:r>
      <w:r w:rsidR="00BF7FD4">
        <w:rPr>
          <w:noProof/>
          <w:color w:val="333333"/>
        </w:rPr>
        <w:t xml:space="preserve">Li </w:t>
      </w:r>
      <w:r w:rsidR="00BF7FD4" w:rsidRPr="00BF7FD4">
        <w:rPr>
          <w:noProof/>
          <w:color w:val="333333"/>
          <w:vertAlign w:val="superscript"/>
        </w:rPr>
        <w:t>28</w:t>
      </w:r>
      <w:r w:rsidR="00AF79C4" w:rsidRPr="00D35CA5">
        <w:rPr>
          <w:color w:val="333333"/>
        </w:rPr>
        <w:fldChar w:fldCharType="end"/>
      </w:r>
      <w:r w:rsidR="0027617C">
        <w:rPr>
          <w:color w:val="333333"/>
        </w:rPr>
        <w:t xml:space="preserve">, </w:t>
      </w:r>
      <w:r w:rsidR="00AA387A">
        <w:rPr>
          <w:color w:val="333333"/>
        </w:rPr>
        <w:fldChar w:fldCharType="begin"/>
      </w:r>
      <w:r w:rsidR="00BF7FD4">
        <w:rPr>
          <w:color w:val="333333"/>
        </w:rPr>
        <w:instrText xml:space="preserve"> ADDIN EN.CITE &lt;EndNote&gt;&lt;Cite AuthorYear="1"&gt;&lt;Author&gt;Li&lt;/Author&gt;&lt;Year&gt;2009&lt;/Year&gt;&lt;RecNum&gt;5936&lt;/RecNum&gt;&lt;DisplayText&gt;Li &lt;style face="superscript"&gt;29&lt;/style&gt;&lt;/DisplayText&gt;&lt;record&gt;&lt;rec-number&gt;5936&lt;/rec-number&gt;&lt;foreign-keys&gt;&lt;key app="EN" db-id="2e0tpp90z59szvexrf15t22p2ewafwer550w" timestamp="1602752349"&gt;5936&lt;/key&gt;&lt;/foreign-keys&gt;&lt;ref-type name="Thesis"&gt;32&lt;/ref-type&gt;&lt;contributors&gt;&lt;authors&gt;&lt;author&gt;Li, Y.&lt;/author&gt;&lt;/authors&gt;&lt;tertiary-authors&gt;&lt;author&gt;Gao, X.&lt;/author&gt;&lt;author&gt;Hou, Y.&lt;/author&gt;&lt;author&gt;Eric Boëda &lt;/author&gt;&lt;/tertiary-authors&gt;&lt;/contributors&gt;&lt;titles&gt;&lt;title&gt;Technological study of lithic industry of the Guanyindong site, Guizhou Province, south-west of China&lt;/title&gt;&lt;secondary-title&gt;IVPP, Chinese Academy of Sciences&lt;/secondary-title&gt;&lt;/titles&gt;&lt;pages&gt;447&lt;/pages&gt;&lt;volume&gt;Ph.D&lt;/volume&gt;&lt;dates&gt;&lt;year&gt;2009&lt;/year&gt;&lt;/dates&gt;&lt;urls&gt;&lt;/urls&gt;&lt;/record&gt;&lt;/Cite&gt;&lt;/EndNote&gt;</w:instrText>
      </w:r>
      <w:r w:rsidR="00AA387A">
        <w:rPr>
          <w:color w:val="333333"/>
        </w:rPr>
        <w:fldChar w:fldCharType="separate"/>
      </w:r>
      <w:r w:rsidR="00BF7FD4">
        <w:rPr>
          <w:noProof/>
          <w:color w:val="333333"/>
        </w:rPr>
        <w:t xml:space="preserve">Li </w:t>
      </w:r>
      <w:r w:rsidR="00BF7FD4" w:rsidRPr="00BF7FD4">
        <w:rPr>
          <w:noProof/>
          <w:color w:val="333333"/>
          <w:vertAlign w:val="superscript"/>
        </w:rPr>
        <w:t>29</w:t>
      </w:r>
      <w:r w:rsidR="00AA387A">
        <w:rPr>
          <w:color w:val="333333"/>
        </w:rPr>
        <w:fldChar w:fldCharType="end"/>
      </w:r>
      <w:r w:rsidR="00AA387A">
        <w:rPr>
          <w:color w:val="333333"/>
        </w:rPr>
        <w:t xml:space="preserve">, </w:t>
      </w:r>
      <w:r w:rsidR="00AF79C4" w:rsidRPr="00D35CA5">
        <w:rPr>
          <w:color w:val="333333"/>
        </w:rPr>
        <w:t>and</w:t>
      </w:r>
      <w:r w:rsidR="00AF79C4" w:rsidRPr="0037321D">
        <w:rPr>
          <w:i/>
          <w:iCs/>
          <w:color w:val="333333"/>
        </w:rPr>
        <w:t xml:space="preserve"> </w:t>
      </w:r>
      <w:r w:rsidR="00AF79C4" w:rsidRPr="00D35CA5">
        <w:rPr>
          <w:color w:val="333333"/>
        </w:rPr>
        <w:fldChar w:fldCharType="begin"/>
      </w:r>
      <w:r w:rsidR="00BF7FD4">
        <w:rPr>
          <w:color w:val="333333"/>
        </w:rPr>
        <w:instrText xml:space="preserve"> ADDIN EN.CITE &lt;EndNote&gt;&lt;Cite AuthorYear="1"&gt;&lt;Author&gt;Hu&lt;/Author&gt;&lt;Year&gt;2019&lt;/Year&gt;&lt;RecNum&gt;5678&lt;/RecNum&gt;&lt;DisplayText&gt;Hu, et al. &lt;style face="superscript"&gt;27&lt;/style&gt;&lt;/DisplayText&gt;&lt;record&gt;&lt;rec-number&gt;5678&lt;/rec-number&gt;&lt;foreign-keys&gt;&lt;key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BF7FD4">
        <w:rPr>
          <w:noProof/>
          <w:color w:val="333333"/>
        </w:rPr>
        <w:t xml:space="preserve">Hu, et al. </w:t>
      </w:r>
      <w:r w:rsidR="00BF7FD4" w:rsidRPr="00BF7FD4">
        <w:rPr>
          <w:noProof/>
          <w:color w:val="333333"/>
          <w:vertAlign w:val="superscript"/>
        </w:rPr>
        <w:t>27</w:t>
      </w:r>
      <w:r w:rsidR="00AF79C4" w:rsidRPr="00D35CA5">
        <w:rPr>
          <w:color w:val="333333"/>
        </w:rPr>
        <w:fldChar w:fldCharType="end"/>
      </w:r>
      <w:r w:rsidR="00AF79C4" w:rsidRPr="00D35CA5">
        <w:rPr>
          <w:color w:val="333333"/>
        </w:rPr>
        <w:t xml:space="preserve">. The artefact-bearing sediments from the west entrance were dated to between ~170 and ~80 ka </w:t>
      </w:r>
      <w:r w:rsidR="00AF79C4" w:rsidRPr="00D35CA5">
        <w:rPr>
          <w:color w:val="333333"/>
        </w:rPr>
        <w:fldChar w:fldCharType="begin"/>
      </w:r>
      <w:r w:rsidR="00BF7FD4">
        <w:rPr>
          <w:color w:val="333333"/>
        </w:rPr>
        <w:instrText xml:space="preserve"> ADDIN EN.CITE &lt;EndNote&gt;&lt;Cite&gt;&lt;Author&gt;Hu&lt;/Author&gt;&lt;Year&gt;2019&lt;/Year&gt;&lt;RecNum&gt;5678&lt;/RecNum&gt;&lt;DisplayText&gt;&lt;style face="superscript"&gt;27&lt;/style&gt;&lt;/DisplayText&gt;&lt;record&gt;&lt;rec-number&gt;5678&lt;/rec-number&gt;&lt;foreign-keys&gt;&lt;key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AF79C4" w:rsidRPr="00D35CA5">
        <w:rPr>
          <w:color w:val="333333"/>
        </w:rPr>
        <w:fldChar w:fldCharType="separate"/>
      </w:r>
      <w:r w:rsidR="00BF7FD4" w:rsidRPr="00BF7FD4">
        <w:rPr>
          <w:noProof/>
          <w:color w:val="333333"/>
          <w:vertAlign w:val="superscript"/>
        </w:rPr>
        <w:t>27</w:t>
      </w:r>
      <w:r w:rsidR="00AF79C4" w:rsidRPr="00D35CA5">
        <w:rPr>
          <w:color w:val="333333"/>
        </w:rPr>
        <w:fldChar w:fldCharType="end"/>
      </w:r>
      <w:r w:rsidR="00AF79C4" w:rsidRPr="00D35CA5">
        <w:rPr>
          <w:color w:val="333333"/>
        </w:rPr>
        <w:t xml:space="preserve">. </w:t>
      </w:r>
      <w:r w:rsidR="0048306F">
        <w:rPr>
          <w:color w:val="333333"/>
        </w:rPr>
        <w:t>Here we report on the</w:t>
      </w:r>
      <w:r w:rsidR="00AF79C4" w:rsidRPr="00D35CA5">
        <w:rPr>
          <w:color w:val="333333"/>
        </w:rPr>
        <w:t xml:space="preserve"> lithic </w:t>
      </w:r>
      <w:r w:rsidR="0048306F">
        <w:rPr>
          <w:color w:val="333333"/>
        </w:rPr>
        <w:t>technological strategies evident in</w:t>
      </w:r>
      <w:r w:rsidR="00AF79C4" w:rsidRPr="00D35CA5">
        <w:rPr>
          <w:color w:val="333333"/>
        </w:rPr>
        <w:t xml:space="preserve"> the </w:t>
      </w:r>
      <w:proofErr w:type="spellStart"/>
      <w:r w:rsidR="00AF79C4" w:rsidRPr="00D35CA5">
        <w:rPr>
          <w:color w:val="333333"/>
        </w:rPr>
        <w:t>Guanyindong</w:t>
      </w:r>
      <w:proofErr w:type="spellEnd"/>
      <w:r w:rsidR="00AF79C4" w:rsidRPr="00D35CA5">
        <w:rPr>
          <w:color w:val="333333"/>
        </w:rPr>
        <w:t xml:space="preserve"> assemblage, </w:t>
      </w:r>
      <w:r w:rsidR="0048306F">
        <w:rPr>
          <w:color w:val="333333"/>
        </w:rPr>
        <w:t xml:space="preserve">based on </w:t>
      </w:r>
      <w:r w:rsidR="00AF79C4" w:rsidRPr="00D35CA5">
        <w:rPr>
          <w:color w:val="333333"/>
        </w:rPr>
        <w:t xml:space="preserve">our analysis of 2,211 artifacts from the west </w:t>
      </w:r>
      <w:r w:rsidR="00AF79C4" w:rsidRPr="0048306F">
        <w:rPr>
          <w:color w:val="333333"/>
        </w:rPr>
        <w:t>entrance (Tabl</w:t>
      </w:r>
      <w:r w:rsidR="00AF79C4" w:rsidRPr="0048306F">
        <w:rPr>
          <w:lang w:bidi="en-US"/>
        </w:rPr>
        <w:t xml:space="preserve">e </w:t>
      </w:r>
      <w:r w:rsidR="00DC3848" w:rsidRPr="0048306F">
        <w:rPr>
          <w:lang w:bidi="en-US"/>
        </w:rPr>
        <w:t>S</w:t>
      </w:r>
      <w:r w:rsidR="00AF79C4" w:rsidRPr="0048306F">
        <w:rPr>
          <w:lang w:bidi="en-US"/>
        </w:rPr>
        <w:t>1</w:t>
      </w:r>
      <w:r w:rsidR="00AF79C4" w:rsidRPr="0048306F">
        <w:rPr>
          <w:color w:val="333333"/>
        </w:rPr>
        <w:t>).</w:t>
      </w:r>
      <w:r w:rsidR="00AF79C4" w:rsidRPr="00D35CA5">
        <w:rPr>
          <w:color w:val="333333"/>
        </w:rPr>
        <w:t xml:space="preserve"> </w:t>
      </w:r>
      <w:r w:rsidR="003A2DC6">
        <w:rPr>
          <w:color w:val="333333"/>
        </w:rPr>
        <w:t>Divergent</w:t>
      </w:r>
      <w:r w:rsidR="003A2DC6" w:rsidRPr="006B1F84">
        <w:rPr>
          <w:color w:val="333333"/>
        </w:rPr>
        <w:t xml:space="preserve"> phases</w:t>
      </w:r>
      <w:r w:rsidR="003A2DC6">
        <w:rPr>
          <w:color w:val="333333"/>
        </w:rPr>
        <w:t xml:space="preserve"> were </w:t>
      </w:r>
      <w:r w:rsidR="003A2DC6" w:rsidRPr="006B1F84">
        <w:rPr>
          <w:color w:val="333333"/>
        </w:rPr>
        <w:t>identified from the production processes of cores, flakes and retouched pieces</w:t>
      </w:r>
      <w:r w:rsidR="003A2DC6">
        <w:rPr>
          <w:color w:val="333333"/>
        </w:rPr>
        <w:t xml:space="preserve">, </w:t>
      </w:r>
      <w:r w:rsidR="003A2DC6" w:rsidRPr="006B1F84">
        <w:rPr>
          <w:color w:val="333333"/>
        </w:rPr>
        <w:t>suggest</w:t>
      </w:r>
      <w:r w:rsidR="003A2DC6">
        <w:rPr>
          <w:color w:val="333333"/>
        </w:rPr>
        <w:t>ing</w:t>
      </w:r>
      <w:r w:rsidR="003A2DC6" w:rsidRPr="006B1F84">
        <w:rPr>
          <w:color w:val="333333"/>
        </w:rPr>
        <w:t xml:space="preserve"> a complicated reduction system,</w:t>
      </w:r>
      <w:r w:rsidR="003A2DC6">
        <w:rPr>
          <w:color w:val="333333"/>
        </w:rPr>
        <w:t xml:space="preserve"> including Levallois concept, </w:t>
      </w:r>
      <w:r w:rsidR="003A2DC6" w:rsidRPr="009A7951">
        <w:rPr>
          <w:color w:val="333333"/>
        </w:rPr>
        <w:t>multipl</w:t>
      </w:r>
      <w:r w:rsidR="003A2DC6">
        <w:rPr>
          <w:color w:val="333333"/>
        </w:rPr>
        <w:t>e</w:t>
      </w:r>
      <w:r w:rsidR="003A2DC6" w:rsidRPr="009A7951">
        <w:rPr>
          <w:color w:val="333333"/>
        </w:rPr>
        <w:t xml:space="preserve"> blank production </w:t>
      </w:r>
      <w:r w:rsidR="003A2DC6">
        <w:rPr>
          <w:color w:val="333333"/>
        </w:rPr>
        <w:t>strategies</w:t>
      </w:r>
      <w:r w:rsidR="003A2DC6" w:rsidRPr="009A7951">
        <w:rPr>
          <w:color w:val="333333"/>
        </w:rPr>
        <w:t xml:space="preserve"> such </w:t>
      </w:r>
      <w:r w:rsidR="003A2DC6">
        <w:rPr>
          <w:color w:val="333333"/>
        </w:rPr>
        <w:t>as</w:t>
      </w:r>
      <w:r w:rsidR="003A2DC6" w:rsidRPr="009A7951">
        <w:rPr>
          <w:color w:val="333333"/>
        </w:rPr>
        <w:t xml:space="preserve"> discoid</w:t>
      </w:r>
      <w:r w:rsidR="003A2DC6">
        <w:rPr>
          <w:color w:val="333333"/>
        </w:rPr>
        <w:t xml:space="preserve">, core-on-flake and volumetric production. </w:t>
      </w:r>
      <w:r w:rsidR="00AF79C4" w:rsidRPr="00D35CA5">
        <w:rPr>
          <w:color w:val="333333"/>
        </w:rPr>
        <w:t xml:space="preserve"> Extensive </w:t>
      </w:r>
      <w:r w:rsidR="0048306F">
        <w:rPr>
          <w:color w:val="333333"/>
        </w:rPr>
        <w:t xml:space="preserve">supporting details of our </w:t>
      </w:r>
      <w:r w:rsidR="00AF79C4" w:rsidRPr="0048306F">
        <w:rPr>
          <w:color w:val="333333"/>
        </w:rPr>
        <w:t xml:space="preserve">technological analysis of the entire assemblage </w:t>
      </w:r>
      <w:r w:rsidR="0048306F">
        <w:rPr>
          <w:color w:val="333333"/>
        </w:rPr>
        <w:t>are</w:t>
      </w:r>
      <w:r w:rsidR="00AF79C4" w:rsidRPr="0048306F">
        <w:rPr>
          <w:color w:val="333333"/>
        </w:rPr>
        <w:t xml:space="preserve"> </w:t>
      </w:r>
      <w:r w:rsidR="0048306F">
        <w:rPr>
          <w:color w:val="333333"/>
        </w:rPr>
        <w:t>presented</w:t>
      </w:r>
      <w:r w:rsidR="00AF79C4" w:rsidRPr="0048306F">
        <w:rPr>
          <w:color w:val="333333"/>
        </w:rPr>
        <w:t xml:space="preserve"> in </w:t>
      </w:r>
      <w:r w:rsidR="0048306F">
        <w:rPr>
          <w:color w:val="333333"/>
        </w:rPr>
        <w:t xml:space="preserve">the </w:t>
      </w:r>
      <w:r w:rsidR="00AB4448" w:rsidRPr="0048306F">
        <w:rPr>
          <w:lang w:bidi="en-US"/>
        </w:rPr>
        <w:t>Supplementary Information (SI)</w:t>
      </w:r>
      <w:r w:rsidR="00AF79C4" w:rsidRPr="0048306F">
        <w:rPr>
          <w:color w:val="333333"/>
        </w:rPr>
        <w:t>.</w:t>
      </w:r>
      <w:r w:rsidR="007D54D8" w:rsidRPr="0048306F">
        <w:rPr>
          <w:color w:val="333333"/>
        </w:rPr>
        <w:t xml:space="preserve"> </w:t>
      </w:r>
    </w:p>
    <w:p w14:paraId="4E358050" w14:textId="6145164B" w:rsidR="00397B2A" w:rsidRPr="00F9608C" w:rsidRDefault="00397B2A" w:rsidP="000C5226">
      <w:pPr>
        <w:spacing w:line="360" w:lineRule="auto"/>
      </w:pPr>
    </w:p>
    <w:p w14:paraId="7EC7C8C3" w14:textId="0B306BD7" w:rsidR="00397B2A" w:rsidRPr="00D35CA5" w:rsidRDefault="00397B2A" w:rsidP="00AF7AB5">
      <w:pPr>
        <w:pStyle w:val="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Results</w:t>
      </w:r>
    </w:p>
    <w:p w14:paraId="18C93B15" w14:textId="51DBDC54" w:rsidR="00491AF7" w:rsidRPr="00D35CA5" w:rsidRDefault="00491AF7" w:rsidP="00AF7AB5">
      <w:pPr>
        <w:pStyle w:val="2"/>
        <w:numPr>
          <w:ilvl w:val="0"/>
          <w:numId w:val="7"/>
        </w:numPr>
        <w:rPr>
          <w:sz w:val="24"/>
          <w:szCs w:val="24"/>
        </w:rPr>
      </w:pPr>
      <w:r w:rsidRPr="00D35CA5">
        <w:rPr>
          <w:sz w:val="24"/>
          <w:szCs w:val="24"/>
        </w:rPr>
        <w:t xml:space="preserve">Levallois production </w:t>
      </w:r>
    </w:p>
    <w:p w14:paraId="6F169199" w14:textId="6BFC5EFF" w:rsidR="00D61954" w:rsidDel="00AE7C15" w:rsidRDefault="00AF5EA7" w:rsidP="006A6B9F">
      <w:pPr>
        <w:spacing w:line="360" w:lineRule="auto"/>
        <w:rPr>
          <w:del w:id="2" w:author="huyue1000@outlook.com" w:date="2021-05-27T20:34:00Z"/>
        </w:rPr>
      </w:pPr>
      <w:r>
        <w:t>The</w:t>
      </w:r>
      <w:r w:rsidR="00EB7945" w:rsidRPr="00D35CA5">
        <w:t xml:space="preserve"> system</w:t>
      </w:r>
      <w:r>
        <w:t>atics</w:t>
      </w:r>
      <w:r w:rsidR="00EB7945" w:rsidRPr="00D35CA5">
        <w:t xml:space="preserve"> of Levallois lithic technology </w:t>
      </w:r>
      <w:r>
        <w:t xml:space="preserve">at </w:t>
      </w:r>
      <w:proofErr w:type="spellStart"/>
      <w:r w:rsidRPr="00D35CA5">
        <w:t>Guanyindong</w:t>
      </w:r>
      <w:proofErr w:type="spellEnd"/>
      <w:r w:rsidRPr="00D35CA5">
        <w:rPr>
          <w:color w:val="333333"/>
        </w:rPr>
        <w:t xml:space="preserve"> </w:t>
      </w:r>
      <w:r w:rsidR="00EB7945" w:rsidRPr="00D35CA5">
        <w:t xml:space="preserve">was discussed previously </w:t>
      </w:r>
      <w:r w:rsidR="00ED106B" w:rsidRPr="00D35CA5">
        <w:fldChar w:fldCharType="begin"/>
      </w:r>
      <w:r w:rsidR="00BF7FD4">
        <w:instrText xml:space="preserve"> ADDIN EN.CITE &lt;EndNote&gt;&lt;Cite&gt;&lt;Author&gt;Hu&lt;/Author&gt;&lt;Year&gt;2019&lt;/Year&gt;&lt;RecNum&gt;5678&lt;/RecNum&gt;&lt;DisplayText&gt;&lt;style face="superscript"&gt;27&lt;/style&gt;&lt;/DisplayText&gt;&lt;record&gt;&lt;rec-number&gt;5678&lt;/rec-number&gt;&lt;foreign-keys&gt;&lt;key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ED106B" w:rsidRPr="00D35CA5">
        <w:fldChar w:fldCharType="separate"/>
      </w:r>
      <w:r w:rsidR="00BF7FD4" w:rsidRPr="00BF7FD4">
        <w:rPr>
          <w:noProof/>
          <w:vertAlign w:val="superscript"/>
        </w:rPr>
        <w:t>27</w:t>
      </w:r>
      <w:r w:rsidR="00ED106B" w:rsidRPr="00D35CA5">
        <w:fldChar w:fldCharType="end"/>
      </w:r>
      <w:r w:rsidR="00EB7945" w:rsidRPr="00D35CA5">
        <w:t xml:space="preserve">. </w:t>
      </w:r>
      <w:r>
        <w:t>Here</w:t>
      </w:r>
      <w:r w:rsidR="00EB7945" w:rsidRPr="00D35CA5">
        <w:t xml:space="preserve"> we </w:t>
      </w:r>
      <w:r w:rsidR="00DF1257" w:rsidRPr="00D35CA5">
        <w:t>e</w:t>
      </w:r>
      <w:r>
        <w:t xml:space="preserve">xtend this analysis with an investigation of </w:t>
      </w:r>
      <w:r w:rsidR="00EB7945" w:rsidRPr="00D35CA5">
        <w:t>the ‘</w:t>
      </w:r>
      <w:r w:rsidR="00DF1257" w:rsidRPr="00D35CA5">
        <w:t>standardization</w:t>
      </w:r>
      <w:r w:rsidR="00EB7945" w:rsidRPr="00D35CA5">
        <w:t>’</w:t>
      </w:r>
      <w:r w:rsidR="00DF1257" w:rsidRPr="00D35CA5">
        <w:t xml:space="preserve"> of Levallois flake</w:t>
      </w:r>
      <w:r>
        <w:t>s</w:t>
      </w:r>
      <w:r w:rsidR="00DF1257" w:rsidRPr="00D35CA5">
        <w:t xml:space="preserve"> in the assemblage by comparing Levallois flakes and non-Levallois flakes. </w:t>
      </w:r>
      <w:r w:rsidR="00491AF7" w:rsidRPr="00D35CA5">
        <w:t>Levallois debitage system</w:t>
      </w:r>
      <w:r w:rsidR="004D4E56">
        <w:t>s</w:t>
      </w:r>
      <w:r w:rsidR="00491AF7" w:rsidRPr="00D35CA5">
        <w:t xml:space="preserve"> </w:t>
      </w:r>
      <w:r w:rsidR="004D4E56">
        <w:t>are</w:t>
      </w:r>
      <w:r w:rsidR="004D4E56" w:rsidRPr="00D35CA5">
        <w:t xml:space="preserve"> </w:t>
      </w:r>
      <w:r w:rsidR="00491AF7" w:rsidRPr="00D35CA5">
        <w:t xml:space="preserve">optimal in terms of raw material </w:t>
      </w:r>
      <w:r w:rsidR="004D4E56" w:rsidRPr="00D35CA5">
        <w:t>econom</w:t>
      </w:r>
      <w:r w:rsidR="004D4E56">
        <w:t>ics</w:t>
      </w:r>
      <w:r w:rsidR="004D4E56" w:rsidRPr="00D35CA5">
        <w:t xml:space="preserve"> </w:t>
      </w:r>
      <w:r w:rsidR="00491AF7" w:rsidRPr="00D35CA5">
        <w:t xml:space="preserve">and flake utility </w:t>
      </w:r>
      <w:r w:rsidR="00E45268" w:rsidRPr="00D35CA5">
        <w:t>since</w:t>
      </w:r>
      <w:r w:rsidR="00491AF7" w:rsidRPr="00D35CA5">
        <w:t xml:space="preserve"> </w:t>
      </w:r>
      <w:r w:rsidR="004D4E56">
        <w:t>they</w:t>
      </w:r>
      <w:r w:rsidR="00E45268" w:rsidRPr="00D35CA5">
        <w:t xml:space="preserve"> increase the </w:t>
      </w:r>
      <w:r w:rsidR="002211FE" w:rsidRPr="00D35CA5">
        <w:t xml:space="preserve">raw material’s </w:t>
      </w:r>
      <w:r w:rsidR="00E45268" w:rsidRPr="00D35CA5">
        <w:t xml:space="preserve">efficiency </w:t>
      </w:r>
      <w:r w:rsidR="002211FE" w:rsidRPr="00D35CA5">
        <w:t>and</w:t>
      </w:r>
      <w:r w:rsidR="00E45268" w:rsidRPr="00D35CA5">
        <w:t xml:space="preserve"> the </w:t>
      </w:r>
      <w:r w:rsidR="004D4E56">
        <w:t>length of</w:t>
      </w:r>
      <w:r w:rsidR="004D4E56" w:rsidRPr="00D35CA5">
        <w:t xml:space="preserve"> </w:t>
      </w:r>
      <w:r w:rsidR="00491AF7" w:rsidRPr="00D35CA5">
        <w:t xml:space="preserve">‘cutting edge’ </w:t>
      </w:r>
      <w:r w:rsidR="004D4E56">
        <w:t xml:space="preserve">that </w:t>
      </w:r>
      <w:r w:rsidR="004D4E56" w:rsidRPr="00D35CA5">
        <w:t xml:space="preserve">can be created </w:t>
      </w:r>
      <w:r w:rsidR="00491AF7" w:rsidRPr="00D35CA5">
        <w:t>from a given blank</w:t>
      </w:r>
      <w:r w:rsidR="002211FE" w:rsidRPr="00D35CA5">
        <w:t xml:space="preserve"> </w:t>
      </w:r>
      <w:r w:rsidR="000F7345" w:rsidRPr="00D35CA5">
        <w:fldChar w:fldCharType="begin">
          <w:fldData xml:space="preserve">PEVuZE5vdGU+PENpdGU+PEF1dGhvcj5MeWNldHQ8L0F1dGhvcj48WWVhcj4yMDEzPC9ZZWFyPjxS
ZWNOdW0+NTYyMTwvUmVjTnVtPjxEaXNwbGF5VGV4dD48c3R5bGUgZmFjZT0ic3VwZXJzY3JpcHQi
PjMwLDMxPC9zdHlsZT48L0Rpc3BsYXlUZXh0PjxyZWNvcmQ+PHJlYy1udW1iZXI+NTYyMTwvcmVj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BF7FD4">
        <w:instrText xml:space="preserve"> ADDIN EN.CITE </w:instrText>
      </w:r>
      <w:r w:rsidR="00BF7FD4">
        <w:fldChar w:fldCharType="begin">
          <w:fldData xml:space="preserve">PEVuZE5vdGU+PENpdGU+PEF1dGhvcj5MeWNldHQ8L0F1dGhvcj48WWVhcj4yMDEzPC9ZZWFyPjxS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</w:fldData>
        </w:fldChar>
      </w:r>
      <w:r w:rsidR="00BF7FD4">
        <w:instrText xml:space="preserve"> ADDIN EN.CITE.DATA </w:instrText>
      </w:r>
      <w:r w:rsidR="00BF7FD4">
        <w:fldChar w:fldCharType="end"/>
      </w:r>
      <w:r w:rsidR="000F7345" w:rsidRPr="00D35CA5">
        <w:fldChar w:fldCharType="separate"/>
      </w:r>
      <w:r w:rsidR="00BF7FD4" w:rsidRPr="00BF7FD4">
        <w:rPr>
          <w:noProof/>
          <w:vertAlign w:val="superscript"/>
        </w:rPr>
        <w:t>30,31</w:t>
      </w:r>
      <w:r w:rsidR="000F7345" w:rsidRPr="00D35CA5">
        <w:fldChar w:fldCharType="end"/>
      </w:r>
      <w:r w:rsidR="00491AF7" w:rsidRPr="00D35CA5">
        <w:t xml:space="preserve">. </w:t>
      </w:r>
      <w:r w:rsidR="00CE24F9" w:rsidRPr="00D35CA5">
        <w:t>In other words,</w:t>
      </w:r>
      <w:r w:rsidR="00491AF7" w:rsidRPr="00D35CA5">
        <w:t xml:space="preserve"> </w:t>
      </w:r>
      <w:r w:rsidR="00AB453C" w:rsidRPr="00D35CA5">
        <w:t>L</w:t>
      </w:r>
      <w:r w:rsidR="00491AF7" w:rsidRPr="00D35CA5">
        <w:t>evallois flakes exhibit a greater standardization in their a</w:t>
      </w:r>
      <w:r w:rsidR="00537BB4" w:rsidRPr="00D35CA5">
        <w:t>ttributes compared with the ‘non-</w:t>
      </w:r>
      <w:r w:rsidR="00491AF7" w:rsidRPr="00D35CA5">
        <w:t xml:space="preserve">preferred’ </w:t>
      </w:r>
      <w:r w:rsidR="00491AF7" w:rsidRPr="00D43771">
        <w:t xml:space="preserve">flakes. In order to test this, we compared the coefficient of </w:t>
      </w:r>
      <w:r w:rsidR="00491AF7" w:rsidRPr="00D43771">
        <w:lastRenderedPageBreak/>
        <w:t>variation (CV)</w:t>
      </w:r>
      <w:r w:rsidR="00364985" w:rsidRPr="00D43771">
        <w:t xml:space="preserve"> of</w:t>
      </w:r>
      <w:r w:rsidR="0005099E" w:rsidRPr="00D43771">
        <w:t xml:space="preserve"> </w:t>
      </w:r>
      <w:r w:rsidR="00491AF7" w:rsidRPr="00D43771">
        <w:t>Levallois and complete flakes (including retouched complete flakes) on the base of several essential attributes (</w:t>
      </w:r>
      <w:r w:rsidR="00AB4448" w:rsidRPr="00D43771">
        <w:fldChar w:fldCharType="begin"/>
      </w:r>
      <w:r w:rsidR="00AB4448" w:rsidRPr="00D43771">
        <w:instrText xml:space="preserve"> REF _Ref39257187 \h  \* MERGEFORMAT </w:instrText>
      </w:r>
      <w:r w:rsidR="00AB4448" w:rsidRPr="00D43771">
        <w:fldChar w:fldCharType="separate"/>
      </w:r>
      <w:r w:rsidR="0081667D" w:rsidRPr="00D43771">
        <w:t>Table 1</w:t>
      </w:r>
      <w:r w:rsidR="00AB4448" w:rsidRPr="00D43771">
        <w:fldChar w:fldCharType="end"/>
      </w:r>
      <w:r w:rsidR="00491AF7" w:rsidRPr="00D43771">
        <w:t>).</w:t>
      </w:r>
      <w:r w:rsidR="00A51F0F" w:rsidRPr="00D43771">
        <w:t xml:space="preserve"> </w:t>
      </w:r>
      <w:r w:rsidR="00AC7ED8" w:rsidRPr="00D43771">
        <w:t>We</w:t>
      </w:r>
      <w:r w:rsidR="00AC7ED8" w:rsidRPr="00D35CA5">
        <w:t xml:space="preserve"> found that the </w:t>
      </w:r>
      <w:r w:rsidR="004E70EC" w:rsidRPr="00D35CA5">
        <w:t>CV values of L</w:t>
      </w:r>
      <w:r w:rsidR="00491AF7" w:rsidRPr="00D35CA5">
        <w:t xml:space="preserve">evallois flakes are </w:t>
      </w:r>
      <w:r w:rsidR="00AC7ED8" w:rsidRPr="00D35CA5">
        <w:t xml:space="preserve">substantially </w:t>
      </w:r>
      <w:r w:rsidR="00491AF7" w:rsidRPr="00D35CA5">
        <w:t xml:space="preserve">smaller than those of complete flakes (Mann-Whitney </w:t>
      </w:r>
      <w:r w:rsidR="00231B32">
        <w:t>W</w:t>
      </w:r>
      <w:r w:rsidR="00231B32" w:rsidRPr="00D35CA5">
        <w:t xml:space="preserve"> </w:t>
      </w:r>
      <w:r w:rsidR="00491AF7" w:rsidRPr="00D35CA5">
        <w:t xml:space="preserve">= </w:t>
      </w:r>
      <w:r w:rsidR="00231B32">
        <w:t>61</w:t>
      </w:r>
      <w:r w:rsidR="00491AF7" w:rsidRPr="00D35CA5">
        <w:t>; p</w:t>
      </w:r>
      <w:r w:rsidR="00231B32">
        <w:t xml:space="preserve"> </w:t>
      </w:r>
      <w:r w:rsidR="00491AF7" w:rsidRPr="00D35CA5">
        <w:t xml:space="preserve"> = 0.</w:t>
      </w:r>
      <w:r w:rsidR="00231B32" w:rsidRPr="00D35CA5">
        <w:t>0</w:t>
      </w:r>
      <w:r w:rsidR="00231B32">
        <w:t>3</w:t>
      </w:r>
      <w:r w:rsidR="00C60574">
        <w:t>3</w:t>
      </w:r>
      <w:r w:rsidR="00491AF7" w:rsidRPr="00D35CA5">
        <w:t xml:space="preserve">), supporting </w:t>
      </w:r>
      <w:r w:rsidR="00D43771">
        <w:t xml:space="preserve">previous finds </w:t>
      </w:r>
      <w:r w:rsidR="00491AF7" w:rsidRPr="00D35CA5">
        <w:t xml:space="preserve">that Levallois flakes are more </w:t>
      </w:r>
      <w:r w:rsidR="00D61954" w:rsidRPr="00D35CA5">
        <w:t>standardized</w:t>
      </w:r>
      <w:r w:rsidR="00491AF7" w:rsidRPr="00D35CA5">
        <w:t xml:space="preserve"> than </w:t>
      </w:r>
      <w:r w:rsidR="006E4449" w:rsidRPr="00D35CA5">
        <w:t xml:space="preserve">other </w:t>
      </w:r>
      <w:r w:rsidR="00491AF7" w:rsidRPr="00D35CA5">
        <w:t xml:space="preserve">complete flakes </w:t>
      </w:r>
      <w:r w:rsidR="002211FE" w:rsidRPr="00D43771">
        <w:fldChar w:fldCharType="begin"/>
      </w:r>
      <w:r w:rsidR="00BF7FD4">
        <w:instrText xml:space="preserve"> ADDIN EN.CITE &lt;EndNote&gt;&lt;Cite&gt;&lt;Author&gt;Lycett&lt;/Author&gt;&lt;Year&gt;2013&lt;/Year&gt;&lt;RecNum&gt;5621&lt;/RecNum&gt;&lt;DisplayText&gt;&lt;style face="superscript"&gt;30&lt;/style&gt;&lt;/DisplayText&gt;&lt;record&gt;&lt;rec-number&gt;5621&lt;/rec-number&gt;&lt;foreign-keys&gt;&lt;key app="EN" db-id="2e0tpp90z59szvexrf15t22p2ewafwer550w" timestamp="1527754215"&gt;5621&lt;/key&gt;&lt;/foreign-keys&gt;&lt;ref-type name="Journal Article"&gt;17&lt;/ref-type&gt;&lt;contributors&gt;&lt;authors&gt;&lt;author&gt;Lycett, S. J.&lt;/author&gt;&lt;author&gt;Eren, M. I.&lt;/author&gt;&lt;/authors&gt;&lt;/contributors&gt;&lt;titles&gt;&lt;title&gt;Levallois economics: an examination of &amp;apos;waste&amp;apos; production in experimentally produced Levallois reduction sequences&lt;/title&gt;&lt;secondary-title&gt;Journal of Archaeological Science&lt;/secondary-title&gt;&lt;/titles&gt;&lt;periodical&gt;&lt;full-title&gt;Journal of Archaeological Science&lt;/full-title&gt;&lt;/periodical&gt;&lt;pages&gt;2384-2392&lt;/pages&gt;&lt;volume&gt;40&lt;/volume&gt;&lt;number&gt;5&lt;/number&gt;&lt;dates&gt;&lt;year&gt;2013&lt;/year&gt;&lt;/dates&gt;&lt;urls&gt;&lt;/urls&gt;&lt;electronic-resource-num&gt;10.1016/j.jas.2013.01.016&lt;/electronic-resource-num&gt;&lt;/record&gt;&lt;/Cite&gt;&lt;/EndNote&gt;</w:instrText>
      </w:r>
      <w:r w:rsidR="002211FE" w:rsidRPr="00D43771">
        <w:fldChar w:fldCharType="separate"/>
      </w:r>
      <w:r w:rsidR="00BF7FD4" w:rsidRPr="00BF7FD4">
        <w:rPr>
          <w:noProof/>
          <w:vertAlign w:val="superscript"/>
        </w:rPr>
        <w:t>30</w:t>
      </w:r>
      <w:r w:rsidR="002211FE" w:rsidRPr="00D43771">
        <w:fldChar w:fldCharType="end"/>
      </w:r>
      <w:r w:rsidR="002211FE" w:rsidRPr="00D43771">
        <w:t xml:space="preserve">. </w:t>
      </w:r>
      <w:r w:rsidR="00D43771">
        <w:t xml:space="preserve"> We found that mass</w:t>
      </w:r>
      <w:r w:rsidR="00815138" w:rsidRPr="00D35CA5">
        <w:t xml:space="preserve"> and </w:t>
      </w:r>
      <w:r w:rsidR="00AC7ED8" w:rsidRPr="00D35CA5">
        <w:t xml:space="preserve">metric </w:t>
      </w:r>
      <w:r w:rsidR="00815138" w:rsidRPr="00D35CA5">
        <w:t>dimension</w:t>
      </w:r>
      <w:r w:rsidR="00AC7ED8" w:rsidRPr="00D35CA5">
        <w:t>s</w:t>
      </w:r>
      <w:r w:rsidR="00815138" w:rsidRPr="00D35CA5">
        <w:t xml:space="preserve"> are similar between </w:t>
      </w:r>
      <w:r w:rsidR="002211FE" w:rsidRPr="00D35CA5">
        <w:t>L</w:t>
      </w:r>
      <w:r w:rsidR="00815138" w:rsidRPr="00D35CA5">
        <w:t>eva</w:t>
      </w:r>
      <w:r w:rsidR="002211FE" w:rsidRPr="00D35CA5">
        <w:t>llois</w:t>
      </w:r>
      <w:r w:rsidR="00815138" w:rsidRPr="00D35CA5">
        <w:t xml:space="preserve"> and non-</w:t>
      </w:r>
      <w:r w:rsidR="002211FE" w:rsidRPr="00D35CA5">
        <w:t>L</w:t>
      </w:r>
      <w:r w:rsidR="00815138" w:rsidRPr="00D35CA5">
        <w:t>eva</w:t>
      </w:r>
      <w:r w:rsidR="002211FE" w:rsidRPr="00D35CA5">
        <w:t>llois</w:t>
      </w:r>
      <w:r w:rsidR="00815138" w:rsidRPr="00D35CA5">
        <w:t xml:space="preserve">, but </w:t>
      </w:r>
      <w:r w:rsidR="002211FE" w:rsidRPr="00D35CA5">
        <w:t>L</w:t>
      </w:r>
      <w:r w:rsidR="00815138" w:rsidRPr="00D35CA5">
        <w:t>eva</w:t>
      </w:r>
      <w:r w:rsidR="002211FE" w:rsidRPr="00D35CA5">
        <w:t>llois</w:t>
      </w:r>
      <w:r w:rsidR="00815138" w:rsidRPr="00D35CA5">
        <w:t xml:space="preserve"> </w:t>
      </w:r>
      <w:r w:rsidR="00670DEC" w:rsidRPr="00D35CA5">
        <w:t xml:space="preserve">flakes </w:t>
      </w:r>
      <w:r w:rsidR="00815138" w:rsidRPr="00D35CA5">
        <w:t>are thinner than non-</w:t>
      </w:r>
      <w:r w:rsidR="002211FE" w:rsidRPr="00D35CA5">
        <w:t>L</w:t>
      </w:r>
      <w:r w:rsidR="00815138" w:rsidRPr="00D35CA5">
        <w:t>eva</w:t>
      </w:r>
      <w:r w:rsidR="002211FE" w:rsidRPr="00D35CA5">
        <w:t>llois</w:t>
      </w:r>
      <w:r w:rsidR="00815138" w:rsidRPr="00D35CA5">
        <w:t xml:space="preserve"> flakes</w:t>
      </w:r>
      <w:r w:rsidR="00D43771">
        <w:t xml:space="preserve"> (</w:t>
      </w:r>
      <w:r w:rsidR="00D43771" w:rsidRPr="00D43771">
        <w:fldChar w:fldCharType="begin"/>
      </w:r>
      <w:r w:rsidR="00D43771" w:rsidRPr="00D43771">
        <w:instrText xml:space="preserve"> REF _Ref39022200 \h  \* MERGEFORMAT </w:instrText>
      </w:r>
      <w:r w:rsidR="00D43771" w:rsidRPr="00D43771">
        <w:fldChar w:fldCharType="separate"/>
      </w:r>
      <w:r w:rsidR="00D43771" w:rsidRPr="00D43771">
        <w:t>Figure 1</w:t>
      </w:r>
      <w:r w:rsidR="00D43771" w:rsidRPr="00D43771">
        <w:fldChar w:fldCharType="end"/>
      </w:r>
      <w:r w:rsidR="00D43771" w:rsidRPr="00D43771">
        <w:t>A-C</w:t>
      </w:r>
      <w:r w:rsidR="00D43771">
        <w:t>)</w:t>
      </w:r>
      <w:r w:rsidR="00815138" w:rsidRPr="00D35CA5">
        <w:t xml:space="preserve">. </w:t>
      </w:r>
      <w:r w:rsidR="00DC29BF" w:rsidRPr="00D35CA5">
        <w:t xml:space="preserve"> We might infer that </w:t>
      </w:r>
      <w:r w:rsidR="006E4449" w:rsidRPr="00D35CA5">
        <w:t>the Levallois</w:t>
      </w:r>
      <w:r w:rsidR="00DC29BF" w:rsidRPr="00D35CA5">
        <w:t xml:space="preserve"> strategy was employed </w:t>
      </w:r>
      <w:r w:rsidR="00D43771">
        <w:t xml:space="preserve">at </w:t>
      </w:r>
      <w:proofErr w:type="spellStart"/>
      <w:r w:rsidR="00D43771" w:rsidRPr="00D35CA5">
        <w:t>Guanyindong</w:t>
      </w:r>
      <w:proofErr w:type="spellEnd"/>
      <w:r w:rsidR="00D43771" w:rsidRPr="00D35CA5">
        <w:rPr>
          <w:color w:val="333333"/>
        </w:rPr>
        <w:t xml:space="preserve"> </w:t>
      </w:r>
      <w:r w:rsidR="00DC29BF" w:rsidRPr="00D35CA5">
        <w:t>to reliably produce thinner flakes. Although t</w:t>
      </w:r>
      <w:r w:rsidR="00DF1257" w:rsidRPr="00D35CA5">
        <w:t>he result</w:t>
      </w:r>
      <w:r w:rsidR="00D61954">
        <w:t>s</w:t>
      </w:r>
      <w:r w:rsidR="00DF1257" w:rsidRPr="00D35CA5">
        <w:t xml:space="preserve"> </w:t>
      </w:r>
      <w:r w:rsidR="00FC5725">
        <w:t xml:space="preserve">of </w:t>
      </w:r>
      <w:r w:rsidR="00D61954">
        <w:t>our</w:t>
      </w:r>
      <w:r w:rsidR="00FC5725">
        <w:t xml:space="preserve"> </w:t>
      </w:r>
      <w:r w:rsidR="00FC5725" w:rsidRPr="00D35CA5">
        <w:t xml:space="preserve">comparison </w:t>
      </w:r>
      <w:r w:rsidR="00DF1257" w:rsidRPr="00D35CA5">
        <w:t xml:space="preserve">shows that Levallois flakes are </w:t>
      </w:r>
      <w:r w:rsidR="00FC5725" w:rsidRPr="00D35CA5">
        <w:t>statistic</w:t>
      </w:r>
      <w:r w:rsidR="00FC5725">
        <w:t>ally</w:t>
      </w:r>
      <w:r w:rsidR="00DF1257" w:rsidRPr="00D35CA5">
        <w:t xml:space="preserve"> distin</w:t>
      </w:r>
      <w:r w:rsidR="00FC5725">
        <w:t>ctive</w:t>
      </w:r>
      <w:r w:rsidR="00DC29BF" w:rsidRPr="00D35CA5">
        <w:t xml:space="preserve">, </w:t>
      </w:r>
      <w:r w:rsidR="00D61954">
        <w:t>concluding definitively whether</w:t>
      </w:r>
      <w:r w:rsidR="00DC29BF" w:rsidRPr="00D35CA5">
        <w:t xml:space="preserve"> they </w:t>
      </w:r>
      <w:r w:rsidR="00FC5725">
        <w:t>were</w:t>
      </w:r>
      <w:r w:rsidR="00FC5725" w:rsidRPr="00D35CA5">
        <w:t xml:space="preserve"> </w:t>
      </w:r>
      <w:r w:rsidR="00DC29BF" w:rsidRPr="00D35CA5">
        <w:t>‘</w:t>
      </w:r>
      <w:r w:rsidR="00D61954" w:rsidRPr="00D35CA5">
        <w:t>prefer</w:t>
      </w:r>
      <w:r w:rsidR="00D61954">
        <w:t>red</w:t>
      </w:r>
      <w:r w:rsidR="006E4449" w:rsidRPr="00D35CA5">
        <w:t xml:space="preserve">’ </w:t>
      </w:r>
      <w:r w:rsidR="00D61954">
        <w:t>would</w:t>
      </w:r>
      <w:r w:rsidR="00DC29BF" w:rsidRPr="00D35CA5">
        <w:t xml:space="preserve"> </w:t>
      </w:r>
      <w:r w:rsidR="00D61954">
        <w:t xml:space="preserve">benefit from further analysis, </w:t>
      </w:r>
      <w:r w:rsidR="00AA387A">
        <w:t>e.g.,</w:t>
      </w:r>
      <w:r w:rsidR="00D61954">
        <w:t xml:space="preserve"> </w:t>
      </w:r>
      <w:proofErr w:type="spellStart"/>
      <w:r w:rsidR="00D61954">
        <w:t>usewear</w:t>
      </w:r>
      <w:proofErr w:type="spellEnd"/>
      <w:r w:rsidR="00D61954">
        <w:t xml:space="preserve"> and residue analysis, and </w:t>
      </w:r>
      <w:r w:rsidR="00DC29BF" w:rsidRPr="00D35CA5">
        <w:t>refitting (</w:t>
      </w:r>
      <w:r w:rsidR="006E4449" w:rsidRPr="00D35CA5">
        <w:t xml:space="preserve">unfortunately </w:t>
      </w:r>
      <w:r w:rsidR="00DC29BF" w:rsidRPr="00D35CA5">
        <w:t xml:space="preserve">not </w:t>
      </w:r>
      <w:r w:rsidR="00D61954">
        <w:t xml:space="preserve">currently </w:t>
      </w:r>
      <w:r w:rsidR="00DC29BF" w:rsidRPr="00D35CA5">
        <w:t xml:space="preserve">possible </w:t>
      </w:r>
      <w:r w:rsidR="00D61954">
        <w:t>with</w:t>
      </w:r>
      <w:r w:rsidR="00DC29BF" w:rsidRPr="00D35CA5">
        <w:t xml:space="preserve"> this </w:t>
      </w:r>
      <w:r w:rsidR="00D61954">
        <w:t>assemblage</w:t>
      </w:r>
      <w:r w:rsidR="00DC29BF" w:rsidRPr="00D35CA5">
        <w:t>)</w:t>
      </w:r>
      <w:r w:rsidR="00D61954">
        <w:t>.</w:t>
      </w:r>
    </w:p>
    <w:p w14:paraId="03EBCF4C" w14:textId="77777777" w:rsidR="00D61954" w:rsidRDefault="00D61954" w:rsidP="00BC0619">
      <w:pPr>
        <w:spacing w:line="360" w:lineRule="auto"/>
      </w:pPr>
    </w:p>
    <w:p w14:paraId="160C1943" w14:textId="6F87856E" w:rsidR="006F0407" w:rsidRPr="00D35CA5" w:rsidRDefault="006F0407" w:rsidP="00AF7AB5">
      <w:pPr>
        <w:pStyle w:val="2"/>
        <w:numPr>
          <w:ilvl w:val="0"/>
          <w:numId w:val="7"/>
        </w:numPr>
        <w:rPr>
          <w:sz w:val="24"/>
          <w:szCs w:val="24"/>
        </w:rPr>
      </w:pPr>
      <w:r w:rsidRPr="00D35CA5">
        <w:rPr>
          <w:sz w:val="24"/>
          <w:szCs w:val="24"/>
        </w:rPr>
        <w:t xml:space="preserve">Discoid Production </w:t>
      </w:r>
    </w:p>
    <w:p w14:paraId="538B0863" w14:textId="677AEA82" w:rsidR="001878E7" w:rsidRDefault="006F0407" w:rsidP="004D1AD2">
      <w:pPr>
        <w:spacing w:line="360" w:lineRule="auto"/>
        <w:jc w:val="both"/>
      </w:pPr>
      <w:r w:rsidRPr="00D35CA5">
        <w:t xml:space="preserve">Discoid debitage </w:t>
      </w:r>
      <w:r w:rsidR="00C575C0" w:rsidRPr="00D35CA5">
        <w:fldChar w:fldCharType="begin"/>
      </w:r>
      <w:r w:rsidR="00BF7FD4">
        <w:instrText xml:space="preserve"> ADDIN EN.CITE &lt;EndNote&gt;&lt;Cite&gt;&lt;Author&gt;Boëda&lt;/Author&gt;&lt;Year&gt;1993&lt;/Year&gt;&lt;RecNum&gt;5682&lt;/RecNum&gt;&lt;DisplayText&gt;&lt;style face="superscript"&gt;32&lt;/style&gt;&lt;/DisplayText&gt;&lt;record&gt;&lt;rec-number&gt;5682&lt;/rec-number&gt;&lt;foreign-keys&gt;&lt;key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w:instrText>
      </w:r>
      <w:r w:rsidR="00BF7FD4">
        <w:rPr>
          <w:rFonts w:hint="eastAsia"/>
        </w:rPr>
        <w:instrText>è</w:instrText>
      </w:r>
      <w:r w:rsidR="00BF7FD4">
        <w:instrText>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00C575C0" w:rsidRPr="00D35CA5">
        <w:fldChar w:fldCharType="separate"/>
      </w:r>
      <w:r w:rsidR="00BF7FD4" w:rsidRPr="00BF7FD4">
        <w:rPr>
          <w:noProof/>
          <w:vertAlign w:val="superscript"/>
        </w:rPr>
        <w:t>32</w:t>
      </w:r>
      <w:r w:rsidR="00C575C0" w:rsidRPr="00D35CA5">
        <w:fldChar w:fldCharType="end"/>
      </w:r>
      <w:r w:rsidRPr="00D35CA5">
        <w:t xml:space="preserve"> has been found in many sites </w:t>
      </w:r>
      <w:r w:rsidR="00FC5725">
        <w:t>and shows</w:t>
      </w:r>
      <w:r w:rsidRPr="00D35CA5">
        <w:t xml:space="preserve"> </w:t>
      </w:r>
      <w:r w:rsidR="00D61954">
        <w:t>substantial</w:t>
      </w:r>
      <w:r w:rsidRPr="00D35CA5">
        <w:t xml:space="preserve"> variability </w:t>
      </w:r>
      <w:r w:rsidR="005F7EDD" w:rsidRPr="00D35CA5">
        <w:fldChar w:fldCharType="begin"/>
      </w:r>
      <w:r w:rsidR="00BF7FD4">
        <w:instrText xml:space="preserve"> ADDIN EN.CITE &lt;EndNote&gt;&lt;Cite&gt;&lt;Author&gt;Pasty&lt;/Author&gt;&lt;Year&gt;2000&lt;/Year&gt;&lt;RecNum&gt;5685&lt;/RecNum&gt;&lt;DisplayText&gt;&lt;style face="superscript"&gt;33&lt;/style&gt;&lt;/DisplayText&gt;&lt;record&gt;&lt;rec-number&gt;5685&lt;/rec-number&gt;&lt;foreign-keys&gt;&lt;key app="EN" db-id="2e0tpp90z59szvexrf15t22p2ewafwer550w" timestamp="1551313798"&gt;5685&lt;/key&gt;&lt;/foreign-keys&gt;&lt;ref-type name="Journal Article"&gt;17&lt;/ref-type&gt;&lt;contributors&gt;&lt;authors&gt;&lt;author&gt;Jean-François Pasty&lt;/author&gt;&lt;/authors&gt;&lt;/contributors&gt;&lt;titles&gt;&lt;title&gt;Le gisement Paléolithique moyen de Meillers (Allier) : un exemple de la variabilité du débitage Discoïde&lt;/title&gt;&lt;secondary-title&gt;Bulletin de la Société préhistorique française &lt;/secondary-title&gt;&lt;/titles&gt;&lt;periodical&gt;&lt;full-title&gt;Bulletin de la Société préhistorique française&lt;/full-title&gt;&lt;/periodical&gt;&lt;pages&gt;165-190&lt;/pages&gt;&lt;volume&gt;97&lt;/volume&gt;&lt;number&gt;2&lt;/number&gt;&lt;dates&gt;&lt;year&gt;2000&lt;/year&gt;&lt;/dates&gt;&lt;urls&gt;&lt;/urls&gt;&lt;/record&gt;&lt;/Cite&gt;&lt;/EndNote&gt;</w:instrText>
      </w:r>
      <w:r w:rsidR="005F7EDD" w:rsidRPr="00D35CA5">
        <w:fldChar w:fldCharType="separate"/>
      </w:r>
      <w:r w:rsidR="00BF7FD4" w:rsidRPr="00BF7FD4">
        <w:rPr>
          <w:noProof/>
          <w:vertAlign w:val="superscript"/>
        </w:rPr>
        <w:t>33</w:t>
      </w:r>
      <w:r w:rsidR="005F7EDD" w:rsidRPr="00D35CA5">
        <w:fldChar w:fldCharType="end"/>
      </w:r>
      <w:r w:rsidR="007B1FB8" w:rsidRPr="00D35CA5">
        <w:t xml:space="preserve">. </w:t>
      </w:r>
      <w:r w:rsidR="006401C8" w:rsidDel="006401C8">
        <w:t xml:space="preserve"> </w:t>
      </w:r>
      <w:r w:rsidR="00441E23" w:rsidRPr="00D35CA5">
        <w:t xml:space="preserve">This can be contrasted with the </w:t>
      </w:r>
      <w:r w:rsidRPr="00D35CA5">
        <w:t>Levallois</w:t>
      </w:r>
      <w:r w:rsidR="00441E23" w:rsidRPr="00D35CA5">
        <w:t xml:space="preserve"> strategy where</w:t>
      </w:r>
      <w:r w:rsidRPr="00D35CA5">
        <w:t xml:space="preserve"> the two </w:t>
      </w:r>
      <w:r w:rsidRPr="00383218">
        <w:t xml:space="preserve">surfaces are hierarchically related </w:t>
      </w:r>
      <w:r w:rsidR="00FC5725" w:rsidRPr="00383218">
        <w:t xml:space="preserve">and </w:t>
      </w:r>
      <w:r w:rsidRPr="00383218">
        <w:t xml:space="preserve">cannot be reversed and their roles cannot be </w:t>
      </w:r>
      <w:r w:rsidR="00441E23" w:rsidRPr="00383218">
        <w:t>exchanged</w:t>
      </w:r>
      <w:r w:rsidRPr="00383218">
        <w:t xml:space="preserve">. </w:t>
      </w:r>
      <w:r w:rsidR="001878E7" w:rsidRPr="00383218">
        <w:t xml:space="preserve">The </w:t>
      </w:r>
      <w:r w:rsidR="00FC5725" w:rsidRPr="00383218">
        <w:t xml:space="preserve">use </w:t>
      </w:r>
      <w:r w:rsidR="001878E7" w:rsidRPr="00383218">
        <w:t xml:space="preserve">of the </w:t>
      </w:r>
      <w:r w:rsidR="00A1322F" w:rsidRPr="00383218">
        <w:t xml:space="preserve">discoid </w:t>
      </w:r>
      <w:r w:rsidR="00E75F0E" w:rsidRPr="00383218">
        <w:t xml:space="preserve">method in </w:t>
      </w:r>
      <w:proofErr w:type="spellStart"/>
      <w:r w:rsidR="00E75F0E" w:rsidRPr="00383218">
        <w:t>Guanyindong</w:t>
      </w:r>
      <w:proofErr w:type="spellEnd"/>
      <w:r w:rsidR="00E75F0E" w:rsidRPr="00383218">
        <w:t xml:space="preserve"> </w:t>
      </w:r>
      <w:r w:rsidR="001878E7" w:rsidRPr="00383218">
        <w:t xml:space="preserve">is </w:t>
      </w:r>
      <w:r w:rsidR="00E75F0E" w:rsidRPr="00383218">
        <w:t>indicated by ten discoid cores</w:t>
      </w:r>
      <w:r w:rsidR="006845B3" w:rsidRPr="00383218">
        <w:t xml:space="preserve"> </w:t>
      </w:r>
      <w:r w:rsidR="00B609D6" w:rsidRPr="00383218">
        <w:t>(</w:t>
      </w:r>
      <w:r w:rsidR="00260127">
        <w:t xml:space="preserve">see examples in </w:t>
      </w:r>
      <w:r w:rsidR="00B609D6" w:rsidRPr="00383218">
        <w:fldChar w:fldCharType="begin"/>
      </w:r>
      <w:r w:rsidR="00B609D6" w:rsidRPr="00383218">
        <w:instrText xml:space="preserve"> REF _Ref39014546 \h </w:instrText>
      </w:r>
      <w:r w:rsidR="00383218" w:rsidRPr="00383218">
        <w:instrText xml:space="preserve"> \* MERGEFORMAT </w:instrText>
      </w:r>
      <w:r w:rsidR="00B609D6" w:rsidRPr="00383218">
        <w:fldChar w:fldCharType="separate"/>
      </w:r>
      <w:r w:rsidR="00B609D6" w:rsidRPr="00383218">
        <w:t xml:space="preserve">Figure </w:t>
      </w:r>
      <w:r w:rsidR="00B609D6" w:rsidRPr="00383218">
        <w:rPr>
          <w:noProof/>
        </w:rPr>
        <w:t>2</w:t>
      </w:r>
      <w:r w:rsidR="00B609D6" w:rsidRPr="00383218">
        <w:fldChar w:fldCharType="end"/>
      </w:r>
      <w:r w:rsidR="00B609D6" w:rsidRPr="00383218">
        <w:t>)</w:t>
      </w:r>
      <w:r w:rsidR="00FC5725" w:rsidRPr="00383218">
        <w:t xml:space="preserve"> </w:t>
      </w:r>
      <w:r w:rsidR="00E75F0E" w:rsidRPr="00383218">
        <w:t xml:space="preserve">and </w:t>
      </w:r>
      <w:r w:rsidR="001F7D9B" w:rsidRPr="00383218">
        <w:t xml:space="preserve">diversified </w:t>
      </w:r>
      <w:r w:rsidR="00AA387A" w:rsidRPr="00383218">
        <w:t xml:space="preserve">products </w:t>
      </w:r>
      <w:r w:rsidR="00AA387A">
        <w:t>that</w:t>
      </w:r>
      <w:r w:rsidR="00127C9B">
        <w:t xml:space="preserve"> are potentially pertinent to this system, </w:t>
      </w:r>
      <w:r w:rsidR="001F7D9B" w:rsidRPr="00383218">
        <w:t xml:space="preserve">such </w:t>
      </w:r>
      <w:r w:rsidR="00FC5725" w:rsidRPr="00383218">
        <w:t xml:space="preserve">as </w:t>
      </w:r>
      <w:r w:rsidR="00E75F0E" w:rsidRPr="00383218">
        <w:t>triangle</w:t>
      </w:r>
      <w:r w:rsidR="00FC5725" w:rsidRPr="00383218">
        <w:t>s</w:t>
      </w:r>
      <w:r w:rsidR="00E75F0E" w:rsidRPr="00383218">
        <w:t xml:space="preserve">, and short thick flakes as well as </w:t>
      </w:r>
      <w:r w:rsidR="00BC6BB0">
        <w:t>pseudo-Levallois points.</w:t>
      </w:r>
      <w:r w:rsidR="00030298" w:rsidRPr="00383218">
        <w:t xml:space="preserve"> (</w:t>
      </w:r>
      <w:r w:rsidR="00030298" w:rsidRPr="00383218">
        <w:fldChar w:fldCharType="begin"/>
      </w:r>
      <w:r w:rsidR="00030298" w:rsidRPr="00383218">
        <w:instrText xml:space="preserve"> REF _Ref39014546 \h  \* MERGEFORMAT </w:instrText>
      </w:r>
      <w:r w:rsidR="00030298" w:rsidRPr="00383218">
        <w:fldChar w:fldCharType="separate"/>
      </w:r>
      <w:r w:rsidR="00030298" w:rsidRPr="00383218">
        <w:t>Figure 2</w:t>
      </w:r>
      <w:r w:rsidR="00030298" w:rsidRPr="00383218">
        <w:fldChar w:fldCharType="end"/>
      </w:r>
      <w:r w:rsidR="00237C2C" w:rsidRPr="00383218">
        <w:t xml:space="preserve"> and SI Figure S4</w:t>
      </w:r>
      <w:r w:rsidR="00030298" w:rsidRPr="00383218">
        <w:t>)</w:t>
      </w:r>
      <w:r w:rsidR="00E75F0E" w:rsidRPr="00383218">
        <w:t xml:space="preserve">. </w:t>
      </w:r>
    </w:p>
    <w:p w14:paraId="3933BC8F" w14:textId="77777777" w:rsidR="00383218" w:rsidRPr="00383218" w:rsidRDefault="00383218" w:rsidP="004D1AD2">
      <w:pPr>
        <w:spacing w:line="360" w:lineRule="auto"/>
        <w:jc w:val="both"/>
      </w:pPr>
    </w:p>
    <w:p w14:paraId="37408FCC" w14:textId="2D4CF5A3" w:rsidR="006F0407" w:rsidRDefault="00305C76" w:rsidP="005E57E4">
      <w:pPr>
        <w:spacing w:line="360" w:lineRule="auto"/>
        <w:jc w:val="both"/>
      </w:pPr>
      <w:r>
        <w:rPr>
          <w:rFonts w:eastAsiaTheme="minorEastAsia"/>
          <w:lang w:eastAsia="zh-CN"/>
        </w:rPr>
        <w:t xml:space="preserve">Two </w:t>
      </w:r>
      <w:r w:rsidR="006401C8">
        <w:rPr>
          <w:rFonts w:eastAsiaTheme="minorEastAsia"/>
          <w:lang w:eastAsia="zh-CN"/>
        </w:rPr>
        <w:t>types</w:t>
      </w:r>
      <w:r>
        <w:rPr>
          <w:rFonts w:eastAsiaTheme="minorEastAsia"/>
          <w:lang w:eastAsia="zh-CN"/>
        </w:rPr>
        <w:t xml:space="preserve"> of discoidal cores are identified in </w:t>
      </w:r>
      <w:proofErr w:type="spellStart"/>
      <w:r>
        <w:rPr>
          <w:rFonts w:eastAsiaTheme="minorEastAsia"/>
          <w:lang w:eastAsia="zh-CN"/>
        </w:rPr>
        <w:t>Guanyindong</w:t>
      </w:r>
      <w:proofErr w:type="spellEnd"/>
      <w:r>
        <w:rPr>
          <w:rFonts w:eastAsiaTheme="minorEastAsia"/>
          <w:lang w:eastAsia="zh-CN"/>
        </w:rPr>
        <w:t xml:space="preserve">. One can fit in the definition of </w:t>
      </w:r>
      <w:r>
        <w:rPr>
          <w:rFonts w:eastAsiaTheme="minorEastAsia"/>
          <w:lang w:eastAsia="zh-CN"/>
        </w:rPr>
        <w:fldChar w:fldCharType="begin"/>
      </w:r>
      <w:r w:rsidR="00BF7FD4">
        <w:rPr>
          <w:rFonts w:eastAsiaTheme="minorEastAsia"/>
          <w:lang w:eastAsia="zh-CN"/>
        </w:rPr>
        <w:instrText xml:space="preserve"> ADDIN EN.CITE &lt;EndNote&gt;&lt;Cite AuthorYear="1"&gt;&lt;Author&gt;Boëda&lt;/Author&gt;&lt;Year&gt;1993&lt;/Year&gt;&lt;RecNum&gt;5682&lt;/RecNum&gt;&lt;DisplayText&gt;Boëda &lt;style face="superscript"&gt;32&lt;/style&gt;&lt;/DisplayText&gt;&lt;record&gt;&lt;rec-number&gt;5682&lt;/rec-number&gt;&lt;foreign-keys&gt;&lt;key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Pr>
          <w:rFonts w:eastAsiaTheme="minorEastAsia"/>
          <w:lang w:eastAsia="zh-CN"/>
        </w:rPr>
        <w:fldChar w:fldCharType="separate"/>
      </w:r>
      <w:r w:rsidR="00BF7FD4">
        <w:rPr>
          <w:rFonts w:eastAsiaTheme="minorEastAsia"/>
          <w:noProof/>
          <w:lang w:eastAsia="zh-CN"/>
        </w:rPr>
        <w:t xml:space="preserve">Boëda </w:t>
      </w:r>
      <w:r w:rsidR="00BF7FD4" w:rsidRPr="00BF7FD4">
        <w:rPr>
          <w:rFonts w:eastAsiaTheme="minorEastAsia"/>
          <w:noProof/>
          <w:vertAlign w:val="superscript"/>
          <w:lang w:eastAsia="zh-CN"/>
        </w:rPr>
        <w:t>32</w:t>
      </w:r>
      <w:r>
        <w:rPr>
          <w:rFonts w:eastAsiaTheme="minorEastAsia"/>
          <w:lang w:eastAsia="zh-CN"/>
        </w:rPr>
        <w:fldChar w:fldCharType="end"/>
      </w:r>
      <w:r>
        <w:rPr>
          <w:rFonts w:eastAsiaTheme="minorEastAsia"/>
          <w:lang w:eastAsia="zh-CN"/>
        </w:rPr>
        <w:t xml:space="preserve"> that have two exchangeable surfaces serving as both flaking or striking surface (</w:t>
      </w:r>
      <w:r>
        <w:rPr>
          <w:rFonts w:eastAsiaTheme="minorEastAsia"/>
          <w:lang w:eastAsia="zh-CN"/>
        </w:rPr>
        <w:fldChar w:fldCharType="begin"/>
      </w:r>
      <w:r>
        <w:rPr>
          <w:rFonts w:eastAsiaTheme="minorEastAsia"/>
          <w:lang w:eastAsia="zh-CN"/>
        </w:rPr>
        <w:instrText xml:space="preserve"> REF _Ref39014546 \h </w:instrText>
      </w:r>
      <w:r>
        <w:rPr>
          <w:rFonts w:eastAsiaTheme="minorEastAsia"/>
          <w:lang w:eastAsia="zh-CN"/>
        </w:rPr>
      </w:r>
      <w:r>
        <w:rPr>
          <w:rFonts w:eastAsiaTheme="minorEastAsia"/>
          <w:lang w:eastAsia="zh-CN"/>
        </w:rPr>
        <w:fldChar w:fldCharType="separate"/>
      </w:r>
      <w:r w:rsidRPr="00AB4448">
        <w:rPr>
          <w:b/>
          <w:bCs/>
        </w:rPr>
        <w:t xml:space="preserve">Figure </w:t>
      </w:r>
      <w:r>
        <w:rPr>
          <w:b/>
          <w:bCs/>
          <w:noProof/>
        </w:rPr>
        <w:t>2</w:t>
      </w:r>
      <w:r>
        <w:rPr>
          <w:rFonts w:eastAsiaTheme="minorEastAsia"/>
          <w:lang w:eastAsia="zh-CN"/>
        </w:rPr>
        <w:fldChar w:fldCharType="end"/>
      </w:r>
      <w:r>
        <w:rPr>
          <w:rFonts w:eastAsiaTheme="minorEastAsia"/>
          <w:lang w:eastAsia="zh-CN"/>
        </w:rPr>
        <w:t xml:space="preserve">a-c). another discoidal exploitation is featured by </w:t>
      </w:r>
      <w:r w:rsidRPr="00305C76">
        <w:rPr>
          <w:rFonts w:eastAsiaTheme="minorEastAsia"/>
          <w:lang w:eastAsia="zh-CN"/>
        </w:rPr>
        <w:t>one surface remaining flat as a striking platform, and the other surface working as flaking surface formed by centripetal scars which extend to the distal end</w:t>
      </w:r>
      <w:r w:rsidR="00ED5E13">
        <w:rPr>
          <w:rFonts w:eastAsiaTheme="minorEastAsia"/>
          <w:lang w:eastAsia="zh-CN"/>
        </w:rPr>
        <w:t xml:space="preserve"> (</w:t>
      </w:r>
      <w:r w:rsidR="00ED5E13">
        <w:rPr>
          <w:rFonts w:eastAsiaTheme="minorEastAsia"/>
          <w:lang w:eastAsia="zh-CN"/>
        </w:rPr>
        <w:fldChar w:fldCharType="begin"/>
      </w:r>
      <w:r w:rsidR="00ED5E13">
        <w:rPr>
          <w:rFonts w:eastAsiaTheme="minorEastAsia"/>
          <w:lang w:eastAsia="zh-CN"/>
        </w:rPr>
        <w:instrText xml:space="preserve"> REF _Ref39014546 \h </w:instrText>
      </w:r>
      <w:r w:rsidR="00ED5E13">
        <w:rPr>
          <w:rFonts w:eastAsiaTheme="minorEastAsia"/>
          <w:lang w:eastAsia="zh-CN"/>
        </w:rPr>
      </w:r>
      <w:r w:rsidR="00ED5E13">
        <w:rPr>
          <w:rFonts w:eastAsiaTheme="minorEastAsia"/>
          <w:lang w:eastAsia="zh-CN"/>
        </w:rPr>
        <w:fldChar w:fldCharType="separate"/>
      </w:r>
      <w:r w:rsidR="00ED5E13" w:rsidRPr="00AB4448">
        <w:rPr>
          <w:b/>
          <w:bCs/>
        </w:rPr>
        <w:t xml:space="preserve">Figure </w:t>
      </w:r>
      <w:r w:rsidR="00ED5E13">
        <w:rPr>
          <w:b/>
          <w:bCs/>
          <w:noProof/>
        </w:rPr>
        <w:t>2</w:t>
      </w:r>
      <w:r w:rsidR="00ED5E13">
        <w:rPr>
          <w:rFonts w:eastAsiaTheme="minorEastAsia"/>
          <w:lang w:eastAsia="zh-CN"/>
        </w:rPr>
        <w:fldChar w:fldCharType="end"/>
      </w:r>
      <w:r w:rsidR="00ED5E13">
        <w:rPr>
          <w:rFonts w:eastAsiaTheme="minorEastAsia"/>
          <w:lang w:eastAsia="zh-CN"/>
        </w:rPr>
        <w:t>d)</w:t>
      </w:r>
      <w:r w:rsidRPr="00305C76">
        <w:rPr>
          <w:rFonts w:eastAsiaTheme="minorEastAsia"/>
          <w:lang w:eastAsia="zh-CN"/>
        </w:rPr>
        <w:t>.</w:t>
      </w:r>
      <w:r w:rsidR="00ED5E13">
        <w:rPr>
          <w:rFonts w:eastAsiaTheme="minorEastAsia"/>
          <w:lang w:eastAsia="zh-CN"/>
        </w:rPr>
        <w:t xml:space="preserve"> In </w:t>
      </w:r>
      <w:proofErr w:type="spellStart"/>
      <w:r w:rsidR="00ED5E13">
        <w:rPr>
          <w:rFonts w:eastAsiaTheme="minorEastAsia"/>
          <w:lang w:eastAsia="zh-CN"/>
        </w:rPr>
        <w:t>Guanyindong</w:t>
      </w:r>
      <w:proofErr w:type="spellEnd"/>
      <w:r w:rsidR="00ED5E13">
        <w:rPr>
          <w:rFonts w:eastAsiaTheme="minorEastAsia"/>
          <w:lang w:eastAsia="zh-CN"/>
        </w:rPr>
        <w:t xml:space="preserve">, the later type is more common which might trace back to Lower </w:t>
      </w:r>
      <w:proofErr w:type="spellStart"/>
      <w:r w:rsidR="00ED5E13">
        <w:rPr>
          <w:rFonts w:eastAsiaTheme="minorEastAsia"/>
          <w:lang w:eastAsia="zh-CN"/>
        </w:rPr>
        <w:t>Palaeolithic</w:t>
      </w:r>
      <w:proofErr w:type="spellEnd"/>
      <w:r w:rsidR="00ED5E13">
        <w:rPr>
          <w:rFonts w:eastAsiaTheme="minorEastAsia"/>
          <w:lang w:eastAsia="zh-CN"/>
        </w:rPr>
        <w:t xml:space="preserve"> technologies. </w:t>
      </w:r>
      <w:r w:rsidR="00987E7F">
        <w:t xml:space="preserve">Chert is the </w:t>
      </w:r>
      <w:r w:rsidR="00AD5DA5">
        <w:t xml:space="preserve">main </w:t>
      </w:r>
      <w:r w:rsidR="00C33502" w:rsidRPr="00D35CA5">
        <w:t>raw material (&gt;90%)</w:t>
      </w:r>
      <w:r w:rsidR="00113D3C">
        <w:t xml:space="preserve"> </w:t>
      </w:r>
      <w:r w:rsidR="003B5168">
        <w:t>utilized</w:t>
      </w:r>
      <w:r w:rsidR="00383218">
        <w:t xml:space="preserve"> at </w:t>
      </w:r>
      <w:proofErr w:type="spellStart"/>
      <w:r w:rsidR="00383218" w:rsidRPr="00D35CA5">
        <w:t>Guanyindong</w:t>
      </w:r>
      <w:proofErr w:type="spellEnd"/>
      <w:r w:rsidR="00F52A80" w:rsidRPr="00D35CA5">
        <w:t xml:space="preserve">. </w:t>
      </w:r>
      <w:r w:rsidR="003B5168">
        <w:t>C</w:t>
      </w:r>
      <w:r w:rsidR="00AD5DA5">
        <w:t>ore sizes</w:t>
      </w:r>
      <w:r w:rsidR="00E45268" w:rsidRPr="00D35CA5">
        <w:t xml:space="preserve"> </w:t>
      </w:r>
      <w:r w:rsidR="00AD5DA5">
        <w:t>are</w:t>
      </w:r>
      <w:r w:rsidR="006F0407" w:rsidRPr="00D35CA5">
        <w:t xml:space="preserve"> </w:t>
      </w:r>
      <w:r w:rsidR="00AD5DA5">
        <w:t>moderate</w:t>
      </w:r>
      <w:r w:rsidR="00383218">
        <w:t>.</w:t>
      </w:r>
      <w:r w:rsidR="00AD5DA5">
        <w:t xml:space="preserve"> </w:t>
      </w:r>
      <w:r w:rsidR="00F52A80" w:rsidRPr="00D35CA5">
        <w:t xml:space="preserve">around </w:t>
      </w:r>
      <w:r w:rsidR="003A20DB" w:rsidRPr="00D35CA5">
        <w:t>70</w:t>
      </w:r>
      <w:r w:rsidR="006F0407" w:rsidRPr="00D35CA5">
        <w:t xml:space="preserve"> mm</w:t>
      </w:r>
      <w:r w:rsidR="009B361B" w:rsidRPr="00D35CA5">
        <w:t xml:space="preserve"> </w:t>
      </w:r>
      <w:r w:rsidR="00383218">
        <w:t xml:space="preserve">long </w:t>
      </w:r>
      <w:r w:rsidR="009B361B" w:rsidRPr="00D35CA5">
        <w:t>and the average mass is about 160g</w:t>
      </w:r>
      <w:r w:rsidR="006F0407" w:rsidRPr="00D35CA5">
        <w:t xml:space="preserve">. </w:t>
      </w:r>
      <w:r w:rsidR="008F709E" w:rsidRPr="00D35CA5">
        <w:t>According to the major scars left on the working surface, t</w:t>
      </w:r>
      <w:r w:rsidR="00354212" w:rsidRPr="00D35CA5">
        <w:t xml:space="preserve">hose </w:t>
      </w:r>
      <w:r w:rsidR="00AA387A" w:rsidRPr="00D35CA5">
        <w:t xml:space="preserve">cores </w:t>
      </w:r>
      <w:r w:rsidR="00AA387A">
        <w:t>usually</w:t>
      </w:r>
      <w:r w:rsidR="00BC6BB0">
        <w:t xml:space="preserve"> </w:t>
      </w:r>
      <w:r w:rsidR="00BC6BB0" w:rsidRPr="00D35CA5">
        <w:t>yield</w:t>
      </w:r>
      <w:r w:rsidR="00BC6BB0">
        <w:t xml:space="preserve"> 4-6 successive flakes</w:t>
      </w:r>
      <w:r w:rsidR="00354212" w:rsidRPr="00D35CA5">
        <w:t>.</w:t>
      </w:r>
      <w:r w:rsidR="006F0407" w:rsidRPr="00D35CA5">
        <w:t xml:space="preserve"> </w:t>
      </w:r>
      <w:r w:rsidR="00354212" w:rsidRPr="00D35CA5">
        <w:t>More than half of them have partial cortex</w:t>
      </w:r>
      <w:r w:rsidR="008F709E" w:rsidRPr="00D35CA5">
        <w:t xml:space="preserve"> (the cortex covers mostly 10</w:t>
      </w:r>
      <w:r w:rsidR="007D54D8" w:rsidRPr="00D35CA5">
        <w:t>%, but</w:t>
      </w:r>
      <w:r w:rsidR="008F709E" w:rsidRPr="00D35CA5">
        <w:t xml:space="preserve"> 50% area on some extreme specimen)</w:t>
      </w:r>
      <w:r w:rsidR="00354212" w:rsidRPr="00D35CA5">
        <w:t xml:space="preserve"> remain</w:t>
      </w:r>
      <w:r w:rsidR="00A1322F">
        <w:t>ing</w:t>
      </w:r>
      <w:r w:rsidR="00354212" w:rsidRPr="00D35CA5">
        <w:t xml:space="preserve"> on the platforms or distal places, probably as a result of </w:t>
      </w:r>
      <w:r w:rsidR="001D06E0" w:rsidRPr="00D35CA5">
        <w:t>local or early stage of manufacture. P</w:t>
      </w:r>
      <w:r w:rsidR="006F0407" w:rsidRPr="00D35CA5">
        <w:t xml:space="preserve">latforms </w:t>
      </w:r>
      <w:r w:rsidR="0074388A">
        <w:t>were</w:t>
      </w:r>
      <w:r w:rsidR="006F0407" w:rsidRPr="00D35CA5">
        <w:t xml:space="preserve"> </w:t>
      </w:r>
      <w:r w:rsidR="00AD5DA5">
        <w:t>rarely prepared.</w:t>
      </w:r>
      <w:r w:rsidR="006F0407" w:rsidRPr="00D35CA5">
        <w:t xml:space="preserve"> </w:t>
      </w:r>
    </w:p>
    <w:p w14:paraId="60F5DCB6" w14:textId="77777777" w:rsidR="00A1322F" w:rsidRPr="00D35CA5" w:rsidRDefault="00A1322F" w:rsidP="005E57E4">
      <w:pPr>
        <w:spacing w:line="360" w:lineRule="auto"/>
        <w:jc w:val="both"/>
      </w:pPr>
    </w:p>
    <w:p w14:paraId="0F9B2A5B" w14:textId="6D3C8888" w:rsidR="00FF54A4" w:rsidRDefault="006F0407" w:rsidP="005E57E4">
      <w:pPr>
        <w:spacing w:line="360" w:lineRule="auto"/>
        <w:jc w:val="both"/>
      </w:pPr>
      <w:r w:rsidRPr="00D35CA5">
        <w:lastRenderedPageBreak/>
        <w:t>A variety of end-products</w:t>
      </w:r>
      <w:r w:rsidR="00AA387A">
        <w:t>/by-products</w:t>
      </w:r>
      <w:r w:rsidRPr="00D35CA5">
        <w:t xml:space="preserve"> of discoid production are found </w:t>
      </w:r>
      <w:r w:rsidR="00A1322F">
        <w:t>in</w:t>
      </w:r>
      <w:r w:rsidR="00A1322F" w:rsidRPr="00D35CA5">
        <w:t xml:space="preserve"> </w:t>
      </w:r>
      <w:r w:rsidRPr="00D35CA5">
        <w:t xml:space="preserve">the </w:t>
      </w:r>
      <w:proofErr w:type="spellStart"/>
      <w:r w:rsidRPr="00D35CA5">
        <w:t>Guanyindong</w:t>
      </w:r>
      <w:proofErr w:type="spellEnd"/>
      <w:r w:rsidRPr="00D35CA5">
        <w:t xml:space="preserve"> assemblage</w:t>
      </w:r>
      <w:r w:rsidR="007B1FB8" w:rsidRPr="00D35CA5">
        <w:t xml:space="preserve"> </w:t>
      </w:r>
      <w:r w:rsidRPr="00D35CA5">
        <w:t>includ</w:t>
      </w:r>
      <w:r w:rsidR="007B1FB8" w:rsidRPr="00D35CA5">
        <w:t>ing</w:t>
      </w:r>
      <w:r w:rsidRPr="00D35CA5">
        <w:t xml:space="preserve"> pseudo-Levallois points, short </w:t>
      </w:r>
      <w:proofErr w:type="spellStart"/>
      <w:r w:rsidR="00987E7F">
        <w:t>débordant</w:t>
      </w:r>
      <w:proofErr w:type="spellEnd"/>
      <w:r w:rsidRPr="00D35CA5">
        <w:t xml:space="preserve"> flakes, triangular and quadrangular </w:t>
      </w:r>
      <w:r w:rsidRPr="0074388A">
        <w:t>flakes</w:t>
      </w:r>
      <w:r w:rsidR="006845B3" w:rsidRPr="0074388A">
        <w:t xml:space="preserve"> (</w:t>
      </w:r>
      <w:r w:rsidR="002C557A">
        <w:t xml:space="preserve">see example in </w:t>
      </w:r>
      <w:r w:rsidR="006845B3" w:rsidRPr="0074388A">
        <w:fldChar w:fldCharType="begin"/>
      </w:r>
      <w:r w:rsidR="006845B3" w:rsidRPr="0074388A">
        <w:instrText xml:space="preserve"> REF _Ref39014546 \h </w:instrText>
      </w:r>
      <w:r w:rsidR="00C01BD8" w:rsidRPr="0074388A">
        <w:instrText xml:space="preserve"> \* MERGEFORMAT </w:instrText>
      </w:r>
      <w:r w:rsidR="006845B3" w:rsidRPr="0074388A">
        <w:fldChar w:fldCharType="separate"/>
      </w:r>
      <w:r w:rsidR="0081667D" w:rsidRPr="0074388A">
        <w:t>Figure 2</w:t>
      </w:r>
      <w:r w:rsidR="006845B3" w:rsidRPr="0074388A">
        <w:fldChar w:fldCharType="end"/>
      </w:r>
      <w:r w:rsidR="00B609D6" w:rsidRPr="0074388A">
        <w:t>e-g</w:t>
      </w:r>
      <w:r w:rsidR="006845B3" w:rsidRPr="0074388A">
        <w:t>)</w:t>
      </w:r>
      <w:r w:rsidRPr="0074388A">
        <w:t xml:space="preserve">. </w:t>
      </w:r>
      <w:r w:rsidR="00D03C2A" w:rsidRPr="0074388A">
        <w:t xml:space="preserve">Among </w:t>
      </w:r>
      <w:r w:rsidR="00D03C2A" w:rsidRPr="00D35CA5">
        <w:t xml:space="preserve">those products, </w:t>
      </w:r>
      <w:r w:rsidRPr="00D35CA5">
        <w:t xml:space="preserve">Pseudo-Levallois points and </w:t>
      </w:r>
      <w:proofErr w:type="spellStart"/>
      <w:r w:rsidR="00987E7F">
        <w:t>débordant</w:t>
      </w:r>
      <w:proofErr w:type="spellEnd"/>
      <w:r w:rsidRPr="00D35CA5">
        <w:t xml:space="preserve"> flakes appeared in small quantit</w:t>
      </w:r>
      <w:r w:rsidR="0074388A">
        <w:t>ies</w:t>
      </w:r>
      <w:r w:rsidR="00E33647" w:rsidRPr="00D35CA5">
        <w:t xml:space="preserve">. </w:t>
      </w:r>
      <w:r w:rsidR="00832276" w:rsidRPr="00D35CA5">
        <w:t xml:space="preserve">Because </w:t>
      </w:r>
      <w:r w:rsidR="00BC51C6" w:rsidRPr="00D35CA5">
        <w:t>b</w:t>
      </w:r>
      <w:r w:rsidRPr="00D35CA5">
        <w:t>oth centripetal recurrent Levallois method</w:t>
      </w:r>
      <w:r w:rsidR="00A1322F">
        <w:t>s</w:t>
      </w:r>
      <w:r w:rsidRPr="00D35CA5">
        <w:t xml:space="preserve"> and discoid production</w:t>
      </w:r>
      <w:r w:rsidR="00E33647" w:rsidRPr="00D35CA5">
        <w:t xml:space="preserve"> </w:t>
      </w:r>
      <w:r w:rsidR="00A1322F">
        <w:t>can be</w:t>
      </w:r>
      <w:r w:rsidR="00A1322F" w:rsidRPr="00D35CA5">
        <w:t xml:space="preserve"> </w:t>
      </w:r>
      <w:r w:rsidR="00E33647" w:rsidRPr="00D35CA5">
        <w:t>responsible for these kind</w:t>
      </w:r>
      <w:r w:rsidR="00D03C2A" w:rsidRPr="00D35CA5">
        <w:t>s</w:t>
      </w:r>
      <w:r w:rsidR="00E33647" w:rsidRPr="00D35CA5">
        <w:t xml:space="preserve"> of flakes</w:t>
      </w:r>
      <w:r w:rsidR="00832276" w:rsidRPr="00D35CA5">
        <w:t>, it is hard to separate those byproducts from either of th</w:t>
      </w:r>
      <w:r w:rsidR="00A1322F">
        <w:t>e two</w:t>
      </w:r>
      <w:r w:rsidR="00832276" w:rsidRPr="00D35CA5">
        <w:t xml:space="preserve"> production</w:t>
      </w:r>
      <w:r w:rsidR="00A1322F">
        <w:t xml:space="preserve"> systems</w:t>
      </w:r>
      <w:r w:rsidRPr="00D35CA5">
        <w:t>.</w:t>
      </w:r>
      <w:r w:rsidR="00832276" w:rsidRPr="00D35CA5">
        <w:t xml:space="preserve"> </w:t>
      </w:r>
      <w:r w:rsidR="002C557A">
        <w:t xml:space="preserve">Other than </w:t>
      </w:r>
      <w:r w:rsidR="00AA387A">
        <w:t xml:space="preserve">by-products, </w:t>
      </w:r>
      <w:r w:rsidR="00AA387A" w:rsidRPr="00D35CA5">
        <w:t>a</w:t>
      </w:r>
      <w:r w:rsidR="002C557A">
        <w:t xml:space="preserve"> large number of triangular flakes</w:t>
      </w:r>
      <w:r w:rsidR="006401C8">
        <w:t xml:space="preserve"> (unfortunately, we cannot rule out the possibilities of that other systems that can also produce triangular flakes)</w:t>
      </w:r>
      <w:r w:rsidR="002C557A">
        <w:t xml:space="preserve">, </w:t>
      </w:r>
      <w:r w:rsidR="002C557A" w:rsidRPr="00D35CA5">
        <w:t xml:space="preserve">most of </w:t>
      </w:r>
      <w:r w:rsidR="002C557A">
        <w:t>which</w:t>
      </w:r>
      <w:r w:rsidR="002C557A" w:rsidRPr="00D35CA5">
        <w:t xml:space="preserve"> were retouched into tools</w:t>
      </w:r>
      <w:r w:rsidR="002C557A">
        <w:t xml:space="preserve"> (further details on retouch are available in the SI), </w:t>
      </w:r>
      <w:r w:rsidR="002C07CF">
        <w:t xml:space="preserve">less </w:t>
      </w:r>
      <w:r w:rsidR="00AC43CE">
        <w:t>directly</w:t>
      </w:r>
      <w:r w:rsidR="002C557A">
        <w:t xml:space="preserve"> </w:t>
      </w:r>
      <w:r w:rsidR="00AC43CE">
        <w:t xml:space="preserve">implies the usage of </w:t>
      </w:r>
      <w:r w:rsidRPr="00D35CA5">
        <w:t xml:space="preserve">discoid production </w:t>
      </w:r>
      <w:r w:rsidR="0074388A">
        <w:t xml:space="preserve">at </w:t>
      </w:r>
      <w:proofErr w:type="spellStart"/>
      <w:r w:rsidR="0074388A" w:rsidRPr="00D35CA5">
        <w:t>Guanyindong</w:t>
      </w:r>
      <w:proofErr w:type="spellEnd"/>
      <w:r w:rsidR="00AC43CE">
        <w:t>.</w:t>
      </w:r>
      <w:r w:rsidR="0074388A" w:rsidRPr="00D35CA5">
        <w:t xml:space="preserve"> </w:t>
      </w:r>
      <w:r w:rsidR="002C07CF" w:rsidRPr="00D35CA5" w:rsidDel="002C557A">
        <w:t xml:space="preserve"> </w:t>
      </w:r>
    </w:p>
    <w:p w14:paraId="001CC655" w14:textId="77777777" w:rsidR="00A1322F" w:rsidRPr="00D35CA5" w:rsidRDefault="00A1322F" w:rsidP="005E57E4">
      <w:pPr>
        <w:spacing w:line="360" w:lineRule="auto"/>
        <w:jc w:val="both"/>
      </w:pPr>
    </w:p>
    <w:p w14:paraId="65986F43" w14:textId="5C9FD0B9" w:rsidR="006B024D" w:rsidRDefault="00226635" w:rsidP="006A6B9F">
      <w:pPr>
        <w:spacing w:line="360" w:lineRule="auto"/>
        <w:jc w:val="both"/>
      </w:pPr>
      <w:r w:rsidRPr="00D35CA5">
        <w:t xml:space="preserve">Despite the fact that the manufacture of </w:t>
      </w:r>
      <w:r w:rsidR="00153F9E">
        <w:t>d</w:t>
      </w:r>
      <w:r w:rsidRPr="00D35CA5">
        <w:t>iscoid method</w:t>
      </w:r>
      <w:r w:rsidR="0015037A">
        <w:t>s</w:t>
      </w:r>
      <w:r w:rsidRPr="00D35CA5">
        <w:t xml:space="preserve"> </w:t>
      </w:r>
      <w:r w:rsidR="00153F9E">
        <w:t>involves a relatively</w:t>
      </w:r>
      <w:r w:rsidRPr="00D35CA5">
        <w:t xml:space="preserve"> </w:t>
      </w:r>
      <w:r w:rsidR="0015037A">
        <w:t xml:space="preserve">a </w:t>
      </w:r>
      <w:r w:rsidRPr="00D35CA5">
        <w:t>low degree of predetermin</w:t>
      </w:r>
      <w:r w:rsidR="0015037A">
        <w:t>ation</w:t>
      </w:r>
      <w:r w:rsidR="000B004B">
        <w:t>,</w:t>
      </w:r>
      <w:r w:rsidR="00153F9E">
        <w:t xml:space="preserve"> compared to Levallois strategies, </w:t>
      </w:r>
      <w:r w:rsidR="0015037A">
        <w:t>t</w:t>
      </w:r>
      <w:r w:rsidRPr="00D35CA5">
        <w:t>he relative</w:t>
      </w:r>
      <w:r w:rsidR="0015037A">
        <w:t>ly</w:t>
      </w:r>
      <w:r w:rsidRPr="00D35CA5">
        <w:t xml:space="preserve"> high</w:t>
      </w:r>
      <w:r w:rsidR="000171EA" w:rsidRPr="00D35CA5">
        <w:t xml:space="preserve"> </w:t>
      </w:r>
      <w:r w:rsidR="00272007" w:rsidRPr="00D35CA5">
        <w:t>productivity (since it does not need re-preparation between each reduction phase)</w:t>
      </w:r>
      <w:r w:rsidR="000171EA" w:rsidRPr="00D35CA5">
        <w:t xml:space="preserve"> </w:t>
      </w:r>
      <w:r w:rsidRPr="00D35CA5">
        <w:t xml:space="preserve">and </w:t>
      </w:r>
      <w:r w:rsidR="006B024D">
        <w:t>lower requirement for</w:t>
      </w:r>
      <w:r w:rsidR="002A3B75">
        <w:t xml:space="preserve"> </w:t>
      </w:r>
      <w:r w:rsidRPr="00D35CA5">
        <w:t xml:space="preserve">technological investment </w:t>
      </w:r>
      <w:r w:rsidR="00C01BD8" w:rsidRPr="00D35CA5">
        <w:fldChar w:fldCharType="begin">
          <w:fldData xml:space="preserve">PEVuZE5vdGU+PENpdGU+PEF1dGhvcj5EZWxwaWFubzwvQXV0aG9yPjxZZWFyPjIwMTc8L1llYXI+
PFJlY051bT41NjkwPC9SZWNOdW0+PERpc3BsYXlUZXh0PjxzdHlsZSBmYWNlPSJzdXBlcnNjcmlw
dCI+MzQsMzU8L3N0eWxlPjwvRGlzcGxheVRleHQ+PHJlY29yZD48cmVjLW51bWJlcj41NjkwPC9y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BF7FD4">
        <w:instrText xml:space="preserve"> ADDIN EN.CITE </w:instrText>
      </w:r>
      <w:r w:rsidR="00BF7FD4">
        <w:fldChar w:fldCharType="begin">
          <w:fldData xml:space="preserve">PEVuZE5vdGU+PENpdGU+PEF1dGhvcj5EZWxwaWFubzwvQXV0aG9yPjxZZWFyPjIwMTc8L1llYXI+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</w:fldData>
        </w:fldChar>
      </w:r>
      <w:r w:rsidR="00BF7FD4">
        <w:instrText xml:space="preserve"> ADDIN EN.CITE.DATA </w:instrText>
      </w:r>
      <w:r w:rsidR="00BF7FD4">
        <w:fldChar w:fldCharType="end"/>
      </w:r>
      <w:r w:rsidR="00C01BD8" w:rsidRPr="00D35CA5">
        <w:fldChar w:fldCharType="separate"/>
      </w:r>
      <w:r w:rsidR="00BF7FD4" w:rsidRPr="00BF7FD4">
        <w:rPr>
          <w:noProof/>
          <w:vertAlign w:val="superscript"/>
        </w:rPr>
        <w:t>34,35</w:t>
      </w:r>
      <w:r w:rsidR="00C01BD8" w:rsidRPr="00D35CA5">
        <w:fldChar w:fldCharType="end"/>
      </w:r>
      <w:r w:rsidR="006B024D">
        <w:t>,</w:t>
      </w:r>
      <w:r w:rsidRPr="00D35CA5">
        <w:t xml:space="preserve"> </w:t>
      </w:r>
      <w:r w:rsidR="000B004B">
        <w:t xml:space="preserve">may </w:t>
      </w:r>
      <w:r w:rsidR="004C6B0F" w:rsidRPr="00D35CA5">
        <w:t>reflect the</w:t>
      </w:r>
      <w:r w:rsidR="008D565C">
        <w:t xml:space="preserve"> requirements (</w:t>
      </w:r>
      <w:r w:rsidR="00D74D8D">
        <w:t>to obtain short, thick and ‘pointed’-</w:t>
      </w:r>
      <w:proofErr w:type="spellStart"/>
      <w:r w:rsidR="00D74D8D">
        <w:t>trangular</w:t>
      </w:r>
      <w:proofErr w:type="spellEnd"/>
      <w:r w:rsidR="00D74D8D">
        <w:t xml:space="preserve"> flakes</w:t>
      </w:r>
      <w:r w:rsidR="008D565C">
        <w:t>)</w:t>
      </w:r>
      <w:r w:rsidR="004C6B0F" w:rsidRPr="00D35CA5">
        <w:t xml:space="preserve"> </w:t>
      </w:r>
      <w:r w:rsidR="00D74D8D">
        <w:t xml:space="preserve">and </w:t>
      </w:r>
      <w:r w:rsidR="006B024D">
        <w:t xml:space="preserve">capacity of </w:t>
      </w:r>
      <w:proofErr w:type="spellStart"/>
      <w:r w:rsidR="006B024D">
        <w:t>knappers</w:t>
      </w:r>
      <w:proofErr w:type="spellEnd"/>
      <w:r w:rsidR="000B004B">
        <w:t xml:space="preserve"> at </w:t>
      </w:r>
      <w:proofErr w:type="spellStart"/>
      <w:r w:rsidR="000B004B" w:rsidRPr="00D35CA5">
        <w:t>Guanyindong</w:t>
      </w:r>
      <w:proofErr w:type="spellEnd"/>
      <w:r w:rsidR="006B024D">
        <w:t xml:space="preserve"> to </w:t>
      </w:r>
      <w:r w:rsidR="000B004B">
        <w:t>make</w:t>
      </w:r>
      <w:r w:rsidR="004C6B0F" w:rsidRPr="00D35CA5">
        <w:t xml:space="preserve"> </w:t>
      </w:r>
      <w:r w:rsidR="0025002A">
        <w:t>forag</w:t>
      </w:r>
      <w:r w:rsidR="006B024D">
        <w:t>ing</w:t>
      </w:r>
      <w:r w:rsidR="0025002A">
        <w:t xml:space="preserve"> </w:t>
      </w:r>
      <w:r w:rsidR="002C4161">
        <w:t xml:space="preserve">plans </w:t>
      </w:r>
      <w:r w:rsidR="000B004B">
        <w:t>that anticipate</w:t>
      </w:r>
      <w:r w:rsidR="002C4161">
        <w:t xml:space="preserve"> </w:t>
      </w:r>
      <w:r w:rsidR="000B004B">
        <w:t>their tooling needs in a high-mobility land use strategy</w:t>
      </w:r>
      <w:r w:rsidR="00272007" w:rsidRPr="00D35CA5">
        <w:t xml:space="preserve">. </w:t>
      </w:r>
      <w:r w:rsidR="002C07CF">
        <w:t xml:space="preserve">The </w:t>
      </w:r>
      <w:r w:rsidR="002C07CF" w:rsidRPr="00D35CA5">
        <w:t>high</w:t>
      </w:r>
      <w:r w:rsidR="002C07CF">
        <w:t>ly</w:t>
      </w:r>
      <w:r w:rsidR="002C07CF" w:rsidRPr="00D35CA5">
        <w:t xml:space="preserve"> mobile subsistence strategy</w:t>
      </w:r>
      <w:r w:rsidR="002C07CF">
        <w:t xml:space="preserve"> is also reflected by t</w:t>
      </w:r>
      <w:r w:rsidR="002C07CF" w:rsidRPr="00D35CA5">
        <w:t>he relatively small number of discoid cores and large number of flakes potentially from discoid cores</w:t>
      </w:r>
      <w:r w:rsidR="002C07CF">
        <w:t>,</w:t>
      </w:r>
      <w:r w:rsidR="002C07CF" w:rsidRPr="00D35CA5">
        <w:t xml:space="preserve"> as well as the high ratio of </w:t>
      </w:r>
      <w:r w:rsidR="002C07CF">
        <w:t xml:space="preserve">those </w:t>
      </w:r>
      <w:r w:rsidR="002C07CF" w:rsidRPr="00D35CA5">
        <w:t>transform</w:t>
      </w:r>
      <w:r w:rsidR="002C07CF">
        <w:t>ed</w:t>
      </w:r>
      <w:r w:rsidR="002C07CF" w:rsidRPr="00D35CA5">
        <w:t xml:space="preserve"> into tools</w:t>
      </w:r>
      <w:r w:rsidR="002C07CF">
        <w:t>.</w:t>
      </w:r>
    </w:p>
    <w:p w14:paraId="5884C064" w14:textId="77777777" w:rsidR="00EB7945" w:rsidRPr="00D35CA5" w:rsidRDefault="00EB7945" w:rsidP="00EB7945">
      <w:pPr>
        <w:pStyle w:val="2"/>
        <w:numPr>
          <w:ilvl w:val="0"/>
          <w:numId w:val="7"/>
        </w:numPr>
        <w:rPr>
          <w:sz w:val="24"/>
          <w:szCs w:val="24"/>
        </w:rPr>
      </w:pPr>
      <w:proofErr w:type="spellStart"/>
      <w:r w:rsidRPr="00D35CA5">
        <w:rPr>
          <w:sz w:val="24"/>
          <w:szCs w:val="24"/>
        </w:rPr>
        <w:t>Quina</w:t>
      </w:r>
      <w:proofErr w:type="spellEnd"/>
      <w:r w:rsidRPr="00D35CA5">
        <w:rPr>
          <w:sz w:val="24"/>
          <w:szCs w:val="24"/>
        </w:rPr>
        <w:t xml:space="preserve"> exploitation </w:t>
      </w:r>
    </w:p>
    <w:p w14:paraId="77D5B27D" w14:textId="25D41EAC" w:rsidR="00EB7945" w:rsidRPr="00D35CA5" w:rsidRDefault="00B760C8" w:rsidP="00EB7945">
      <w:pPr>
        <w:autoSpaceDE w:val="0"/>
        <w:autoSpaceDN w:val="0"/>
        <w:adjustRightInd w:val="0"/>
        <w:spacing w:line="360" w:lineRule="auto"/>
      </w:pPr>
      <w:proofErr w:type="spellStart"/>
      <w:r>
        <w:t>Quina</w:t>
      </w:r>
      <w:proofErr w:type="spellEnd"/>
      <w:r>
        <w:t xml:space="preserve"> exploitation is the least c</w:t>
      </w:r>
      <w:r w:rsidRPr="00B760C8">
        <w:t>onspicuous</w:t>
      </w:r>
      <w:r>
        <w:t xml:space="preserve"> reduction </w:t>
      </w:r>
      <w:r w:rsidR="00746C47">
        <w:t>scheme</w:t>
      </w:r>
      <w:r>
        <w:t xml:space="preserve"> </w:t>
      </w:r>
      <w:r w:rsidR="006452FD">
        <w:t xml:space="preserve">among those production strategies </w:t>
      </w:r>
      <w:r>
        <w:t xml:space="preserve">in </w:t>
      </w:r>
      <w:proofErr w:type="spellStart"/>
      <w:r>
        <w:t>Guanyindong</w:t>
      </w:r>
      <w:proofErr w:type="spellEnd"/>
      <w:r>
        <w:t xml:space="preserve">. The most direct evidence come from </w:t>
      </w:r>
      <w:r w:rsidR="002A3B75">
        <w:t>seventy</w:t>
      </w:r>
      <w:r w:rsidR="002A3B75" w:rsidRPr="00D35CA5">
        <w:t xml:space="preserve"> </w:t>
      </w:r>
      <w:proofErr w:type="spellStart"/>
      <w:r w:rsidR="00CA7615" w:rsidRPr="00D35CA5">
        <w:t>Quina</w:t>
      </w:r>
      <w:proofErr w:type="spellEnd"/>
      <w:r w:rsidR="00CA7615" w:rsidRPr="00D35CA5">
        <w:t xml:space="preserve"> sidescrapers and </w:t>
      </w:r>
      <w:proofErr w:type="spellStart"/>
      <w:r w:rsidR="00CA7615" w:rsidRPr="00D35CA5">
        <w:t>Quina</w:t>
      </w:r>
      <w:proofErr w:type="spellEnd"/>
      <w:r w:rsidR="00CA7615" w:rsidRPr="00D35CA5">
        <w:t xml:space="preserve"> resharpening </w:t>
      </w:r>
      <w:r w:rsidR="00CA7615" w:rsidRPr="00B72FB8">
        <w:t>flakes</w:t>
      </w:r>
      <w:r w:rsidR="00B77224" w:rsidRPr="00B77224">
        <w:t xml:space="preserve"> </w:t>
      </w:r>
      <w:r w:rsidR="00B77224">
        <w:t xml:space="preserve">at </w:t>
      </w:r>
      <w:r>
        <w:t>the site</w:t>
      </w:r>
      <w:r w:rsidRPr="00B72FB8">
        <w:t xml:space="preserve"> </w:t>
      </w:r>
      <w:r w:rsidR="00EB7945" w:rsidRPr="00B72FB8">
        <w:t>(</w:t>
      </w:r>
      <w:r w:rsidR="00106FD8" w:rsidRPr="00B72FB8">
        <w:fldChar w:fldCharType="begin"/>
      </w:r>
      <w:r w:rsidR="00106FD8" w:rsidRPr="00B72FB8">
        <w:instrText xml:space="preserve"> REF _Ref39014797 \h  \* MERGEFORMAT </w:instrText>
      </w:r>
      <w:r w:rsidR="00106FD8" w:rsidRPr="00B72FB8">
        <w:fldChar w:fldCharType="separate"/>
      </w:r>
      <w:r w:rsidR="0081667D" w:rsidRPr="00B72FB8">
        <w:t>Figure 3</w:t>
      </w:r>
      <w:r w:rsidR="00106FD8" w:rsidRPr="00B72FB8">
        <w:fldChar w:fldCharType="end"/>
      </w:r>
      <w:r w:rsidR="00B609D6" w:rsidRPr="00B72FB8">
        <w:t>a-e</w:t>
      </w:r>
      <w:r w:rsidR="00EB7945" w:rsidRPr="00B72FB8">
        <w:t>)</w:t>
      </w:r>
      <w:r w:rsidR="00B72FB8">
        <w:t xml:space="preserve">. </w:t>
      </w:r>
      <w:r w:rsidR="00EB7945" w:rsidRPr="00D35CA5">
        <w:t xml:space="preserve">The retouching scars on </w:t>
      </w:r>
      <w:r w:rsidR="0015037A">
        <w:t xml:space="preserve">these </w:t>
      </w:r>
      <w:r w:rsidR="00EB7945" w:rsidRPr="00D35CA5">
        <w:t>tools form a distinctive stepped morphology, especially where those scars overlapped on the retouched edge</w:t>
      </w:r>
      <w:r w:rsidR="00004D75">
        <w:t xml:space="preserve"> </w:t>
      </w:r>
      <w:r w:rsidR="00004D75">
        <w:fldChar w:fldCharType="begin"/>
      </w:r>
      <w:r w:rsidR="00BF7FD4">
        <w:instrText xml:space="preserve"> ADDIN EN.CITE &lt;EndNote&gt;&lt;Cite&gt;&lt;Author&gt;Agam&lt;/Author&gt;&lt;Year&gt;2020&lt;/Year&gt;&lt;RecNum&gt;5930&lt;/RecNum&gt;&lt;DisplayText&gt;&lt;style face="superscript"&gt;36&lt;/style&gt;&lt;/DisplayText&gt;&lt;record&gt;&lt;rec-number&gt;5930&lt;/rec-number&gt;&lt;foreign-keys&gt;&lt;key app="EN" db-id="2e0tpp90z59szvexrf15t22p2ewafwer550w" timestamp="1601984260"&gt;5930&lt;/key&gt;&lt;/foreign-keys&gt;&lt;ref-type name="Journal Article"&gt;17&lt;/ref-type&gt;&lt;contributors&gt;&lt;authors&gt;&lt;author&gt;Agam, Aviad&lt;/author&gt;&lt;author&gt;Zupancich, Andrea&lt;/author&gt;&lt;/authors&gt;&lt;/contributors&gt;&lt;titles&gt;&lt;title&gt;Interpreting the Quina and demi-Quina scrapers from Acheulo-Yabrudian Qesem Cave, Israel: Results of raw materials and functional analyses&lt;/title&gt;&lt;secondary-title&gt;Journal of Human Evolution&lt;/secondary-title&gt;&lt;/titles&gt;&lt;periodical&gt;&lt;full-title&gt;Journal of Human Evolution&lt;/full-title&gt;&lt;abbr-1&gt;J. Hum. Evol.&lt;/abbr-1&gt;&lt;/periodical&gt;&lt;pages&gt;102798&lt;/pages&gt;&lt;volume&gt;144&lt;/volume&gt;&lt;keywords&gt;&lt;keyword&gt;Acheulo-Yabrudian&lt;/keyword&gt;&lt;keyword&gt;Lower Paleolithic&lt;/keyword&gt;&lt;keyword&gt;Quina production&lt;/keyword&gt;&lt;keyword&gt;Raw materials&lt;/keyword&gt;&lt;keyword&gt;Use-wear&lt;/keyword&gt;&lt;/keywords&gt;&lt;dates&gt;&lt;year&gt;2020&lt;/year&gt;&lt;pub-dates&gt;&lt;date&gt;2020/07/01/&lt;/date&gt;&lt;/pub-dates&gt;&lt;/dates&gt;&lt;isbn&gt;0047-2484&lt;/isbn&gt;&lt;urls&gt;&lt;related-urls&gt;&lt;url&gt;http://www.sciencedirect.com/science/article/pii/S0047248420300592&lt;/url&gt;&lt;/related-urls&gt;&lt;/urls&gt;&lt;electronic-resource-num&gt;https://doi.org/10.1016/j.jhevol.2020.102798&lt;/electronic-resource-num&gt;&lt;/record&gt;&lt;/Cite&gt;&lt;/EndNote&gt;</w:instrText>
      </w:r>
      <w:r w:rsidR="00004D75">
        <w:fldChar w:fldCharType="separate"/>
      </w:r>
      <w:r w:rsidR="00BF7FD4" w:rsidRPr="00BF7FD4">
        <w:rPr>
          <w:noProof/>
          <w:vertAlign w:val="superscript"/>
        </w:rPr>
        <w:t>36</w:t>
      </w:r>
      <w:r w:rsidR="00004D75">
        <w:fldChar w:fldCharType="end"/>
      </w:r>
      <w:r w:rsidR="00EB7945" w:rsidRPr="00D35CA5">
        <w:t>. Th</w:t>
      </w:r>
      <w:r w:rsidR="00857C20">
        <w:t xml:space="preserve">ese </w:t>
      </w:r>
      <w:r w:rsidR="0015037A" w:rsidRPr="00D35CA5">
        <w:t>tool</w:t>
      </w:r>
      <w:r w:rsidR="00857C20">
        <w:t>s</w:t>
      </w:r>
      <w:r w:rsidR="0015037A">
        <w:t xml:space="preserve"> w</w:t>
      </w:r>
      <w:r w:rsidR="00857C20">
        <w:t>ere</w:t>
      </w:r>
      <w:r w:rsidR="0015037A" w:rsidRPr="00D35CA5">
        <w:t xml:space="preserve"> </w:t>
      </w:r>
      <w:r w:rsidR="00EB7945" w:rsidRPr="00D35CA5">
        <w:t>probably produced to meet multiple function</w:t>
      </w:r>
      <w:r w:rsidR="0015037A">
        <w:t>al</w:t>
      </w:r>
      <w:r w:rsidR="00EB7945" w:rsidRPr="00D35CA5">
        <w:t xml:space="preserve"> requirements such </w:t>
      </w:r>
      <w:r w:rsidR="00B77224">
        <w:t>as</w:t>
      </w:r>
      <w:r w:rsidR="00EB7945" w:rsidRPr="00D35CA5">
        <w:t xml:space="preserve"> treating various organic materials including both animal (hides, meat) and plants (wood)</w:t>
      </w:r>
      <w:r w:rsidR="00702D45" w:rsidRPr="00D35CA5">
        <w:t xml:space="preserve"> </w:t>
      </w:r>
      <w:r w:rsidR="00702D45" w:rsidRPr="00D35CA5">
        <w:fldChar w:fldCharType="begin">
          <w:fldData xml:space="preserve">PEVuZE5vdGU+PENpdGU+PEF1dGhvcj5IaXNjb2NrPC9BdXRob3I+PFllYXI+MjAwOTwvWWVhcj48
UmVjTnVtPjU1NjY8L1JlY051bT48RGlzcGxheVRleHQ+PHN0eWxlIGZhY2U9InN1cGVyc2NyaXB0
Ij4zNywzODwvc3R5bGU+PC9EaXNwbGF5VGV4dD48cmVjb3JkPjxyZWMtbnVtYmVyPjU1NjY8L3Jl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BF7FD4">
        <w:instrText xml:space="preserve"> ADDIN EN.CITE </w:instrText>
      </w:r>
      <w:r w:rsidR="00BF7FD4">
        <w:fldChar w:fldCharType="begin">
          <w:fldData xml:space="preserve">PEVuZE5vdGU+PENpdGU+PEF1dGhvcj5IaXNjb2NrPC9BdXRob3I+PFllYXI+MjAwOTwvWWVhcj48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</w:fldData>
        </w:fldChar>
      </w:r>
      <w:r w:rsidR="00BF7FD4">
        <w:instrText xml:space="preserve"> ADDIN EN.CITE.DATA </w:instrText>
      </w:r>
      <w:r w:rsidR="00BF7FD4">
        <w:fldChar w:fldCharType="end"/>
      </w:r>
      <w:r w:rsidR="00702D45" w:rsidRPr="00D35CA5">
        <w:fldChar w:fldCharType="separate"/>
      </w:r>
      <w:r w:rsidR="00BF7FD4" w:rsidRPr="00BF7FD4">
        <w:rPr>
          <w:noProof/>
          <w:vertAlign w:val="superscript"/>
        </w:rPr>
        <w:t>37,38</w:t>
      </w:r>
      <w:r w:rsidR="00702D45" w:rsidRPr="00D35CA5">
        <w:fldChar w:fldCharType="end"/>
      </w:r>
      <w:r w:rsidR="00EB7945" w:rsidRPr="00D35CA5">
        <w:t xml:space="preserve">.  For example, by blunting the edge, </w:t>
      </w:r>
      <w:proofErr w:type="spellStart"/>
      <w:r w:rsidR="00EB7945" w:rsidRPr="00D35CA5">
        <w:t>knappers</w:t>
      </w:r>
      <w:proofErr w:type="spellEnd"/>
      <w:r w:rsidR="00EB7945" w:rsidRPr="00D35CA5">
        <w:t xml:space="preserve"> made the edges less efficient when processing hides </w:t>
      </w:r>
      <w:r w:rsidR="00EB7945" w:rsidRPr="00D35CA5">
        <w:fldChar w:fldCharType="begin"/>
      </w:r>
      <w:r w:rsidR="00CD3392">
        <w:instrText xml:space="preserve"> ADDIN EN.CITE &lt;EndNote&gt;&lt;Cite&gt;&lt;Author&gt;Preysler&lt;/Author&gt;&lt;Year&gt;2010&lt;/Year&gt;&lt;RecNum&gt;5716&lt;/RecNum&gt;&lt;DisplayText&gt;&lt;style face="superscript"&gt;39&lt;/style&gt;&lt;/DisplayText&gt;&lt;record&gt;&lt;rec-number&gt;5716&lt;/rec-number&gt;&lt;foreign-keys&gt;&lt;key app="EN" db-id="2e0tpp90z59szvexrf15t22p2ewafwer550w" timestamp="1551340444"&gt;5716&lt;/key&gt;&lt;/foreign-keys&gt;&lt;ref-type name="Book Section"&gt;5&lt;/ref-type&gt;&lt;contributors&gt;&lt;authors&gt;&lt;author&gt;Preysler, Javier&lt;/author&gt;&lt;/authors&gt;&lt;secondary-authors&gt;&lt;author&gt;Hugo G. Nami&lt;/author&gt;&lt;/secondary-authors&gt;&lt;/contributors&gt;&lt;titles&gt;&lt;title&gt;Experimental Approach to the Function and Technology of Quina Side-Scrapers&lt;/title&gt;&lt;secondary-title&gt;Experiments and Interpretation of Traditional Technologies: Essays in Honor of Errett Callahan&lt;/secondary-title&gt;&lt;/titles&gt;&lt;pages&gt;171-202&lt;/pages&gt;&lt;dates&gt;&lt;year&gt;2010&lt;/year&gt;&lt;/dates&gt;&lt;pub-location&gt;Buenos Aires&lt;/pub-location&gt;&lt;publisher&gt;Arqueolog ía Contemporánea&lt;/publisher&gt;&lt;isbn&gt;978-987-26477-0-4&lt;/isbn&gt;&lt;urls&gt;&lt;/urls&gt;&lt;/record&gt;&lt;/Cite&gt;&lt;/EndNote&gt;</w:instrText>
      </w:r>
      <w:r w:rsidR="00EB7945" w:rsidRPr="00D35CA5">
        <w:fldChar w:fldCharType="separate"/>
      </w:r>
      <w:r w:rsidR="00BF7FD4" w:rsidRPr="00BF7FD4">
        <w:rPr>
          <w:noProof/>
          <w:vertAlign w:val="superscript"/>
        </w:rPr>
        <w:t>39</w:t>
      </w:r>
      <w:r w:rsidR="00EB7945" w:rsidRPr="00D35CA5">
        <w:fldChar w:fldCharType="end"/>
      </w:r>
      <w:r w:rsidR="00EB7945" w:rsidRPr="00D35CA5">
        <w:t>. Frequent resharpening and recycling to extend the use-life of tools are probably another explanation</w:t>
      </w:r>
      <w:r w:rsidR="00586AF2">
        <w:t xml:space="preserve"> for the presence of </w:t>
      </w:r>
      <w:proofErr w:type="spellStart"/>
      <w:r w:rsidR="00586AF2">
        <w:t>Quina</w:t>
      </w:r>
      <w:proofErr w:type="spellEnd"/>
      <w:r w:rsidR="00586AF2">
        <w:t xml:space="preserve"> at </w:t>
      </w:r>
      <w:proofErr w:type="spellStart"/>
      <w:r w:rsidR="00586AF2" w:rsidRPr="00D35CA5">
        <w:t>Guanyindong</w:t>
      </w:r>
      <w:proofErr w:type="spellEnd"/>
      <w:r w:rsidR="00EB7945" w:rsidRPr="00D35CA5">
        <w:t xml:space="preserve">. </w:t>
      </w:r>
    </w:p>
    <w:p w14:paraId="5C2D5068" w14:textId="77777777" w:rsidR="00EB7945" w:rsidRPr="00D35CA5" w:rsidRDefault="00EB7945" w:rsidP="00EB7945">
      <w:pPr>
        <w:autoSpaceDE w:val="0"/>
        <w:autoSpaceDN w:val="0"/>
        <w:adjustRightInd w:val="0"/>
        <w:spacing w:line="360" w:lineRule="auto"/>
      </w:pPr>
    </w:p>
    <w:p w14:paraId="32CA2F16" w14:textId="24AE1604" w:rsidR="00EB7945" w:rsidRDefault="00EB7945" w:rsidP="00586AF2">
      <w:pPr>
        <w:autoSpaceDE w:val="0"/>
        <w:autoSpaceDN w:val="0"/>
        <w:adjustRightInd w:val="0"/>
        <w:spacing w:line="360" w:lineRule="auto"/>
      </w:pPr>
      <w:r w:rsidRPr="00D35CA5">
        <w:t xml:space="preserve">Other observations from the assemblage that </w:t>
      </w:r>
      <w:r w:rsidR="004D7274">
        <w:t xml:space="preserve">imply </w:t>
      </w:r>
      <w:r w:rsidR="00586AF2">
        <w:t xml:space="preserve">the </w:t>
      </w:r>
      <w:r w:rsidR="004D7274">
        <w:t xml:space="preserve">probable usage </w:t>
      </w:r>
      <w:r w:rsidR="00586AF2">
        <w:t>of</w:t>
      </w:r>
      <w:r w:rsidR="00545EB0">
        <w:t xml:space="preserve"> </w:t>
      </w:r>
      <w:proofErr w:type="spellStart"/>
      <w:r w:rsidRPr="00D35CA5">
        <w:t>Quina</w:t>
      </w:r>
      <w:proofErr w:type="spellEnd"/>
      <w:r w:rsidRPr="00D35CA5">
        <w:t xml:space="preserve"> </w:t>
      </w:r>
      <w:r w:rsidR="00545EB0" w:rsidRPr="00D35CA5">
        <w:t xml:space="preserve">exploitation </w:t>
      </w:r>
      <w:r w:rsidRPr="00D35CA5">
        <w:t xml:space="preserve"> </w:t>
      </w:r>
      <w:r w:rsidR="00586AF2">
        <w:t>include</w:t>
      </w:r>
      <w:r w:rsidR="004C6B0F" w:rsidRPr="00D35CA5">
        <w:t>:</w:t>
      </w:r>
      <w:r w:rsidR="00586AF2">
        <w:t xml:space="preserve"> (1) </w:t>
      </w:r>
      <w:r w:rsidRPr="00D35CA5">
        <w:t>the prevail</w:t>
      </w:r>
      <w:r w:rsidR="00586AF2">
        <w:t>ing</w:t>
      </w:r>
      <w:r w:rsidRPr="00D35CA5">
        <w:t xml:space="preserve"> steep edges, the median </w:t>
      </w:r>
      <w:r w:rsidR="004C6B0F" w:rsidRPr="00D35CA5">
        <w:t xml:space="preserve">retouched </w:t>
      </w:r>
      <w:r w:rsidRPr="00D35CA5">
        <w:t xml:space="preserve">edge angle </w:t>
      </w:r>
      <w:r w:rsidR="004C6B0F" w:rsidRPr="00D35CA5">
        <w:t xml:space="preserve">of the assemblage </w:t>
      </w:r>
      <w:r w:rsidRPr="00D35CA5">
        <w:t xml:space="preserve">is </w:t>
      </w:r>
      <w:r w:rsidRPr="00D35CA5">
        <w:lastRenderedPageBreak/>
        <w:t>nearly 70°</w:t>
      </w:r>
      <w:r w:rsidR="00BA7280" w:rsidRPr="00D35CA5">
        <w:t xml:space="preserve"> (</w:t>
      </w:r>
      <w:r w:rsidR="00494051">
        <w:fldChar w:fldCharType="begin"/>
      </w:r>
      <w:r w:rsidR="00494051">
        <w:instrText xml:space="preserve"> REF _Ref39022200 \h </w:instrText>
      </w:r>
      <w:r w:rsidR="00494051">
        <w:fldChar w:fldCharType="separate"/>
      </w:r>
      <w:r w:rsidR="00494051" w:rsidRPr="00586AF2">
        <w:rPr>
          <w:b/>
          <w:bCs/>
        </w:rPr>
        <w:t xml:space="preserve">Figure </w:t>
      </w:r>
      <w:r w:rsidR="00494051" w:rsidRPr="00586AF2">
        <w:rPr>
          <w:b/>
          <w:bCs/>
          <w:noProof/>
        </w:rPr>
        <w:t>1</w:t>
      </w:r>
      <w:r w:rsidR="00494051">
        <w:fldChar w:fldCharType="end"/>
      </w:r>
      <w:r w:rsidR="00494051" w:rsidRPr="00586AF2">
        <w:rPr>
          <w:b/>
          <w:bCs/>
        </w:rPr>
        <w:t>D-F</w:t>
      </w:r>
      <w:r w:rsidR="00494051">
        <w:t xml:space="preserve">, also </w:t>
      </w:r>
      <w:r w:rsidR="00BA7280" w:rsidRPr="00D35CA5">
        <w:t xml:space="preserve">see </w:t>
      </w:r>
      <w:r w:rsidR="00494051">
        <w:t xml:space="preserve">discussion </w:t>
      </w:r>
      <w:r w:rsidR="00BA7280" w:rsidRPr="00D35CA5">
        <w:t xml:space="preserve">in </w:t>
      </w:r>
      <w:r w:rsidR="00BA7280" w:rsidRPr="00586AF2">
        <w:rPr>
          <w:b/>
          <w:bCs/>
        </w:rPr>
        <w:t>SI</w:t>
      </w:r>
      <w:r w:rsidR="00BA7280" w:rsidRPr="00D35CA5">
        <w:t>)</w:t>
      </w:r>
      <w:r w:rsidRPr="00D35CA5">
        <w:t xml:space="preserve">; </w:t>
      </w:r>
      <w:r w:rsidR="00586AF2">
        <w:t xml:space="preserve">(2) </w:t>
      </w:r>
      <w:r w:rsidR="00BA7280" w:rsidRPr="00D35CA5">
        <w:t>relative</w:t>
      </w:r>
      <w:r w:rsidR="00586AF2">
        <w:t>ly</w:t>
      </w:r>
      <w:r w:rsidR="00BA7280" w:rsidRPr="00D35CA5">
        <w:t xml:space="preserve"> </w:t>
      </w:r>
      <w:r w:rsidRPr="00D35CA5">
        <w:t xml:space="preserve">thick blanks </w:t>
      </w:r>
      <w:r w:rsidR="00CE7B26" w:rsidRPr="00D35CA5">
        <w:t xml:space="preserve">that provide high retouch potential </w:t>
      </w:r>
      <w:r w:rsidRPr="00D35CA5">
        <w:t>(</w:t>
      </w:r>
      <w:r w:rsidR="007F6310" w:rsidRPr="00D35CA5">
        <w:t xml:space="preserve">the average ratio of oriented </w:t>
      </w:r>
      <w:r w:rsidRPr="00D35CA5">
        <w:t>width</w:t>
      </w:r>
      <w:r w:rsidR="007F6310" w:rsidRPr="00D35CA5">
        <w:t xml:space="preserve"> </w:t>
      </w:r>
      <w:r w:rsidR="00456202" w:rsidRPr="00D35CA5">
        <w:t xml:space="preserve">to </w:t>
      </w:r>
      <w:r w:rsidR="007F6310" w:rsidRPr="00D35CA5">
        <w:t xml:space="preserve">oriented </w:t>
      </w:r>
      <w:r w:rsidRPr="00D35CA5">
        <w:t xml:space="preserve">thickness </w:t>
      </w:r>
      <w:r w:rsidR="00BA7280" w:rsidRPr="00D35CA5">
        <w:t>=</w:t>
      </w:r>
      <w:r w:rsidR="007F6310" w:rsidRPr="00D35CA5">
        <w:t xml:space="preserve"> 3</w:t>
      </w:r>
      <w:r w:rsidR="00612F8F" w:rsidRPr="00D35CA5">
        <w:t>.1 (</w:t>
      </w:r>
      <w:proofErr w:type="spellStart"/>
      <w:r w:rsidR="00612F8F" w:rsidRPr="00D35CA5">
        <w:t>sd</w:t>
      </w:r>
      <w:proofErr w:type="spellEnd"/>
      <w:r w:rsidR="00586AF2">
        <w:t xml:space="preserve"> </w:t>
      </w:r>
      <w:r w:rsidR="00612F8F" w:rsidRPr="00D35CA5">
        <w:t>=</w:t>
      </w:r>
      <w:r w:rsidR="00586AF2">
        <w:t xml:space="preserve"> </w:t>
      </w:r>
      <w:r w:rsidR="00CE7B26" w:rsidRPr="00D35CA5">
        <w:t>1.06</w:t>
      </w:r>
      <w:r w:rsidR="00B609D6">
        <w:t>)</w:t>
      </w:r>
      <w:r w:rsidR="007F6310" w:rsidRPr="00D35CA5">
        <w:t xml:space="preserve">, </w:t>
      </w:r>
      <w:r w:rsidR="00612F8F" w:rsidRPr="00D35CA5">
        <w:t xml:space="preserve">and the </w:t>
      </w:r>
      <w:r w:rsidR="00A54D28" w:rsidRPr="00D35CA5">
        <w:t>mean thickness = 1</w:t>
      </w:r>
      <w:r w:rsidR="00612F8F" w:rsidRPr="00D35CA5">
        <w:t>7.9</w:t>
      </w:r>
      <w:r w:rsidR="00A54D28" w:rsidRPr="00D35CA5">
        <w:t>mm</w:t>
      </w:r>
      <w:r w:rsidR="00612F8F" w:rsidRPr="00D35CA5">
        <w:t xml:space="preserve"> (</w:t>
      </w:r>
      <w:proofErr w:type="spellStart"/>
      <w:r w:rsidR="00612F8F" w:rsidRPr="00D35CA5">
        <w:t>sd</w:t>
      </w:r>
      <w:proofErr w:type="spellEnd"/>
      <w:r w:rsidR="00586AF2">
        <w:t xml:space="preserve"> </w:t>
      </w:r>
      <w:r w:rsidR="00612F8F" w:rsidRPr="00D35CA5">
        <w:t>=</w:t>
      </w:r>
      <w:r w:rsidR="00586AF2">
        <w:t xml:space="preserve"> </w:t>
      </w:r>
      <w:r w:rsidR="00CE7B26" w:rsidRPr="00D35CA5">
        <w:t>8.69</w:t>
      </w:r>
      <w:r w:rsidR="00612F8F" w:rsidRPr="00D35CA5">
        <w:t>)</w:t>
      </w:r>
      <w:r w:rsidR="00B609D6">
        <w:t xml:space="preserve">, </w:t>
      </w:r>
      <w:r w:rsidR="00B609D6">
        <w:fldChar w:fldCharType="begin"/>
      </w:r>
      <w:r w:rsidR="00B609D6">
        <w:instrText xml:space="preserve"> REF _Ref39014797 \h </w:instrText>
      </w:r>
      <w:r w:rsidR="00B609D6">
        <w:fldChar w:fldCharType="separate"/>
      </w:r>
      <w:r w:rsidR="00B609D6" w:rsidRPr="00586AF2">
        <w:rPr>
          <w:b/>
          <w:bCs/>
        </w:rPr>
        <w:t xml:space="preserve">Figure </w:t>
      </w:r>
      <w:r w:rsidR="00B609D6" w:rsidRPr="00586AF2">
        <w:rPr>
          <w:b/>
          <w:bCs/>
          <w:noProof/>
        </w:rPr>
        <w:t>3</w:t>
      </w:r>
      <w:r w:rsidR="00B609D6">
        <w:fldChar w:fldCharType="end"/>
      </w:r>
      <w:r w:rsidR="00B609D6" w:rsidRPr="00586AF2">
        <w:rPr>
          <w:b/>
          <w:bCs/>
        </w:rPr>
        <w:t>f</w:t>
      </w:r>
      <w:r w:rsidRPr="00D35CA5">
        <w:t>)</w:t>
      </w:r>
      <w:r w:rsidR="00CE7B26" w:rsidRPr="00D35CA5">
        <w:t xml:space="preserve">; </w:t>
      </w:r>
      <w:r w:rsidR="006847F6">
        <w:t>and</w:t>
      </w:r>
      <w:r w:rsidR="00586AF2">
        <w:t xml:space="preserve"> (3) the presence of </w:t>
      </w:r>
      <w:r w:rsidRPr="00D35CA5">
        <w:t xml:space="preserve">several retouching phases </w:t>
      </w:r>
      <w:r w:rsidR="00586AF2">
        <w:t xml:space="preserve">on artefacts </w:t>
      </w:r>
      <w:r w:rsidRPr="00D35CA5">
        <w:t xml:space="preserve">(see </w:t>
      </w:r>
      <w:r w:rsidR="00DC3848">
        <w:t>discussion</w:t>
      </w:r>
      <w:r w:rsidRPr="00D35CA5">
        <w:t xml:space="preserve"> in </w:t>
      </w:r>
      <w:r w:rsidR="001B01C6" w:rsidRPr="00586AF2">
        <w:rPr>
          <w:b/>
          <w:bCs/>
        </w:rPr>
        <w:t>SI</w:t>
      </w:r>
      <w:r w:rsidRPr="00D35CA5">
        <w:t xml:space="preserve">). </w:t>
      </w:r>
      <w:r w:rsidR="006452FD">
        <w:t xml:space="preserve">The </w:t>
      </w:r>
      <w:r w:rsidR="0023497E">
        <w:t xml:space="preserve">combination of </w:t>
      </w:r>
      <w:r w:rsidR="006452FD">
        <w:t xml:space="preserve">those traits are regarded as indictive features of </w:t>
      </w:r>
      <w:proofErr w:type="spellStart"/>
      <w:r w:rsidR="006452FD">
        <w:t>Quina</w:t>
      </w:r>
      <w:proofErr w:type="spellEnd"/>
      <w:r w:rsidR="006452FD">
        <w:t xml:space="preserve"> </w:t>
      </w:r>
      <w:r w:rsidR="0023497E">
        <w:t>scheme</w:t>
      </w:r>
      <w:r w:rsidR="006452FD">
        <w:t xml:space="preserve"> </w:t>
      </w:r>
      <w:r w:rsidR="006452FD">
        <w:fldChar w:fldCharType="begin"/>
      </w:r>
      <w:r w:rsidR="00BF7FD4">
        <w:instrText xml:space="preserve"> ADDIN EN.CITE &lt;EndNote&gt;&lt;Cite&gt;&lt;Author&gt;Hiscock&lt;/Author&gt;&lt;Year&gt;2009&lt;/Year&gt;&lt;RecNum&gt;2&lt;/RecNum&gt;&lt;DisplayText&gt;&lt;style face="superscript"&gt;37&lt;/style&gt;&lt;/DisplayText&gt;&lt;record&gt;&lt;rec-number&gt;2&lt;/rec-number&gt;&lt;foreign-keys&gt;&lt;key app="EN" db-id="tr5zwsp9hzxav1ev95s5zztnev2et9wwpr0x" timestamp="1622170207"&gt;2&lt;/key&gt;&lt;/foreign-keys&gt;&lt;ref-type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BF7FD4">
        <w:rPr>
          <w:rFonts w:hint="eastAsia"/>
        </w:rPr>
        <w:instrText>‐</w:instrText>
      </w:r>
      <w:r w:rsidR="00BF7FD4">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006452FD">
        <w:fldChar w:fldCharType="separate"/>
      </w:r>
      <w:r w:rsidR="00BF7FD4" w:rsidRPr="00BF7FD4">
        <w:rPr>
          <w:noProof/>
          <w:vertAlign w:val="superscript"/>
        </w:rPr>
        <w:t>37</w:t>
      </w:r>
      <w:r w:rsidR="006452FD">
        <w:fldChar w:fldCharType="end"/>
      </w:r>
      <w:r w:rsidR="006452FD">
        <w:t>.</w:t>
      </w:r>
      <w:r w:rsidR="0023497E">
        <w:t xml:space="preserve"> </w:t>
      </w:r>
    </w:p>
    <w:p w14:paraId="736D88BB" w14:textId="77777777" w:rsidR="006847F6" w:rsidRPr="00D35CA5" w:rsidRDefault="006847F6" w:rsidP="007B07E0">
      <w:pPr>
        <w:pStyle w:val="af8"/>
        <w:autoSpaceDE w:val="0"/>
        <w:autoSpaceDN w:val="0"/>
        <w:adjustRightInd w:val="0"/>
        <w:spacing w:line="360" w:lineRule="auto"/>
      </w:pPr>
    </w:p>
    <w:p w14:paraId="117D3649" w14:textId="09988010" w:rsidR="00EB7945" w:rsidRPr="00D35CA5" w:rsidRDefault="00EB7945" w:rsidP="00EB7945">
      <w:pPr>
        <w:autoSpaceDE w:val="0"/>
        <w:autoSpaceDN w:val="0"/>
        <w:adjustRightInd w:val="0"/>
        <w:spacing w:line="360" w:lineRule="auto"/>
      </w:pPr>
      <w:r w:rsidRPr="00D35CA5">
        <w:t xml:space="preserve">Although </w:t>
      </w:r>
      <w:r w:rsidR="006847F6">
        <w:t xml:space="preserve">there are </w:t>
      </w:r>
      <w:r w:rsidRPr="00D35CA5">
        <w:t>debate</w:t>
      </w:r>
      <w:r w:rsidR="006847F6">
        <w:t>s</w:t>
      </w:r>
      <w:r w:rsidRPr="00D35CA5">
        <w:t xml:space="preserve"> </w:t>
      </w:r>
      <w:r w:rsidR="006847F6">
        <w:t>about</w:t>
      </w:r>
      <w:r w:rsidR="006847F6" w:rsidRPr="00D35CA5">
        <w:t xml:space="preserve"> </w:t>
      </w:r>
      <w:r w:rsidRPr="00D35CA5">
        <w:t xml:space="preserve">whether </w:t>
      </w:r>
      <w:proofErr w:type="spellStart"/>
      <w:r w:rsidRPr="00D35CA5">
        <w:t>Quina</w:t>
      </w:r>
      <w:proofErr w:type="spellEnd"/>
      <w:r w:rsidRPr="00D35CA5">
        <w:t xml:space="preserve"> retouch was deliberately produced or whether it </w:t>
      </w:r>
      <w:r w:rsidR="006847F6">
        <w:t>was</w:t>
      </w:r>
      <w:r w:rsidR="006847F6" w:rsidRPr="00D35CA5">
        <w:t xml:space="preserve"> </w:t>
      </w:r>
      <w:r w:rsidRPr="00D35CA5">
        <w:t xml:space="preserve">the result of resharpening thick blanks unintentionally, </w:t>
      </w:r>
      <w:r w:rsidR="00FD72C4">
        <w:t xml:space="preserve">the </w:t>
      </w:r>
      <w:r w:rsidRPr="00D35CA5">
        <w:t xml:space="preserve">presence of </w:t>
      </w:r>
      <w:proofErr w:type="spellStart"/>
      <w:r w:rsidRPr="00D35CA5">
        <w:t>Quina</w:t>
      </w:r>
      <w:proofErr w:type="spellEnd"/>
      <w:r w:rsidRPr="00D35CA5">
        <w:t xml:space="preserve"> artefacts at </w:t>
      </w:r>
      <w:proofErr w:type="spellStart"/>
      <w:r w:rsidRPr="00D35CA5">
        <w:t>Guanyindong</w:t>
      </w:r>
      <w:proofErr w:type="spellEnd"/>
      <w:r w:rsidR="00D508B6" w:rsidRPr="00D35CA5">
        <w:t xml:space="preserve"> </w:t>
      </w:r>
      <w:r w:rsidRPr="00D35CA5">
        <w:t>indicates intensive retouching activity</w:t>
      </w:r>
      <w:r w:rsidR="00CF794C">
        <w:t xml:space="preserve"> on long-lived tools</w:t>
      </w:r>
      <w:r w:rsidRPr="00D35CA5">
        <w:t xml:space="preserve">, which is relevant to understanding mobility patterns of the hominin occupants of the site. In Europe, </w:t>
      </w:r>
      <w:proofErr w:type="spellStart"/>
      <w:r w:rsidRPr="00D35CA5">
        <w:t>Quina</w:t>
      </w:r>
      <w:proofErr w:type="spellEnd"/>
      <w:r w:rsidRPr="00D35CA5">
        <w:t xml:space="preserve"> </w:t>
      </w:r>
      <w:r w:rsidR="006847F6" w:rsidRPr="00D35CA5">
        <w:t>product</w:t>
      </w:r>
      <w:r w:rsidR="006847F6">
        <w:t>s</w:t>
      </w:r>
      <w:r w:rsidR="006847F6" w:rsidRPr="00D35CA5">
        <w:t xml:space="preserve"> </w:t>
      </w:r>
      <w:r w:rsidRPr="00D35CA5">
        <w:t>were frequently found with seasonal</w:t>
      </w:r>
      <w:r w:rsidR="006847F6">
        <w:t>ly</w:t>
      </w:r>
      <w:r w:rsidRPr="00D35CA5">
        <w:t xml:space="preserve"> migrat</w:t>
      </w:r>
      <w:r w:rsidR="006847F6">
        <w:t>ing</w:t>
      </w:r>
      <w:r w:rsidRPr="00D35CA5">
        <w:t xml:space="preserve"> fauna </w:t>
      </w:r>
      <w:r w:rsidR="001B01C6" w:rsidRPr="00D35CA5">
        <w:fldChar w:fldCharType="begin"/>
      </w:r>
      <w:r w:rsidR="00BF7FD4">
        <w:instrText xml:space="preserve"> ADDIN EN.CITE &lt;EndNote&gt;&lt;Cite&gt;&lt;Author&gt;Delagnes&lt;/Author&gt;&lt;Year&gt;2011&lt;/Year&gt;&lt;RecNum&gt;5673&lt;/RecNum&gt;&lt;DisplayText&gt;&lt;style face="superscript"&gt;40&lt;/style&gt;&lt;/DisplayText&gt;&lt;record&gt;&lt;rec-number&gt;5673&lt;/rec-number&gt;&lt;foreign-keys&gt;&lt;key app="EN" db-id="2e0tpp90z59szvexrf15t22p2ewafwer550w" timestamp="1551254065"&gt;5673&lt;/key&gt;&lt;/foreign-keys&gt;&lt;ref-type name="Journal Article"&gt;17&lt;/ref-type&gt;&lt;contributors&gt;&lt;authors&gt;&lt;author&gt;Delagnes, Anne&lt;/author&gt;&lt;author&gt;Rendu, William&lt;/author&gt;&lt;/authors&gt;&lt;/contributors&gt;&lt;titles&gt;&lt;title&gt;Shifts in Neandertal mobility, technology and subsistence strategies in western France&lt;/title&gt;&lt;secondary-title&gt;Journal of Archaeological Science&lt;/secondary-title&gt;&lt;/titles&gt;&lt;periodical&gt;&lt;full-title&gt;Journal of Archaeological Science&lt;/full-title&gt;&lt;/periodical&gt;&lt;pages&gt;1771-1783&lt;/pages&gt;&lt;volume&gt;38&lt;/volume&gt;&lt;number&gt;8&lt;/number&gt;&lt;keywords&gt;&lt;keyword&gt;Hunting strategies&lt;/keyword&gt;&lt;keyword&gt;Lithic technology&lt;/keyword&gt;&lt;keyword&gt;Middle Paleolithic&lt;/keyword&gt;&lt;keyword&gt;Neandertal&lt;/keyword&gt;&lt;keyword&gt;Mobility&lt;/keyword&gt;&lt;keyword&gt;Western France&lt;/keyword&gt;&lt;keyword&gt;Zooarchaeology&lt;/keyword&gt;&lt;/keywords&gt;&lt;dates&gt;&lt;year&gt;2011&lt;/year&gt;&lt;pub-dates&gt;&lt;date&gt;2011/08/01/&lt;/date&gt;&lt;/pub-dates&gt;&lt;/dates&gt;&lt;isbn&gt;0305-4403&lt;/isbn&gt;&lt;urls&gt;&lt;related-urls&gt;&lt;url&gt;http://www.sciencedirect.com/science/article/pii/S0305440311001294&lt;/url&gt;&lt;/related-urls&gt;&lt;/urls&gt;&lt;electronic-resource-num&gt;https://doi.org/10.1016/j.jas.2011.04.007&lt;/electronic-resource-num&gt;&lt;/record&gt;&lt;/Cite&gt;&lt;/EndNote&gt;</w:instrText>
      </w:r>
      <w:r w:rsidR="001B01C6" w:rsidRPr="00D35CA5">
        <w:fldChar w:fldCharType="separate"/>
      </w:r>
      <w:r w:rsidR="00BF7FD4" w:rsidRPr="00BF7FD4">
        <w:rPr>
          <w:noProof/>
          <w:vertAlign w:val="superscript"/>
        </w:rPr>
        <w:t>40</w:t>
      </w:r>
      <w:r w:rsidR="001B01C6" w:rsidRPr="00D35CA5">
        <w:fldChar w:fldCharType="end"/>
      </w:r>
      <w:r w:rsidRPr="00D35CA5">
        <w:t>. This association</w:t>
      </w:r>
      <w:r w:rsidR="00AD7D86">
        <w:t>,</w:t>
      </w:r>
      <w:r w:rsidRPr="00D35CA5">
        <w:t xml:space="preserve"> together with several successive retouching phases on the same edge</w:t>
      </w:r>
      <w:r w:rsidR="00AD7D86">
        <w:t>, is</w:t>
      </w:r>
      <w:r w:rsidRPr="00D35CA5">
        <w:t xml:space="preserve"> often </w:t>
      </w:r>
      <w:r w:rsidR="00AD7D86">
        <w:t>interpreted</w:t>
      </w:r>
      <w:r w:rsidR="00AD7D86" w:rsidRPr="00D35CA5">
        <w:t xml:space="preserve"> </w:t>
      </w:r>
      <w:r w:rsidRPr="00D35CA5">
        <w:t xml:space="preserve">as </w:t>
      </w:r>
      <w:r w:rsidR="00AD7D86">
        <w:t xml:space="preserve">indicating </w:t>
      </w:r>
      <w:r w:rsidRPr="00D35CA5">
        <w:t>a higher level of mobility</w:t>
      </w:r>
      <w:r w:rsidR="00FD72C4" w:rsidRPr="007B07E0">
        <w:t xml:space="preserve"> and regular</w:t>
      </w:r>
      <w:r w:rsidRPr="00D35CA5">
        <w:t xml:space="preserve"> long</w:t>
      </w:r>
      <w:r w:rsidR="007B07E0">
        <w:t>-</w:t>
      </w:r>
      <w:r w:rsidRPr="00D35CA5">
        <w:t xml:space="preserve">distance travel. </w:t>
      </w:r>
      <w:r w:rsidR="00B52A47" w:rsidRPr="00B52A47">
        <w:t xml:space="preserve">In the case of </w:t>
      </w:r>
      <w:proofErr w:type="spellStart"/>
      <w:r w:rsidR="00B52A47" w:rsidRPr="00B52A47">
        <w:t>Guanyindong</w:t>
      </w:r>
      <w:proofErr w:type="spellEnd"/>
      <w:r w:rsidR="00B52A47" w:rsidRPr="00B52A47">
        <w:t>, abundant fossils fragments of big game</w:t>
      </w:r>
      <w:r w:rsidR="0023497E">
        <w:t>s</w:t>
      </w:r>
      <w:r w:rsidR="003D00A0">
        <w:t xml:space="preserve"> </w:t>
      </w:r>
      <w:r w:rsidR="00B52A47">
        <w:fldChar w:fldCharType="begin"/>
      </w:r>
      <w:r w:rsidR="00BF7FD4">
        <w:instrText xml:space="preserve"> ADDIN EN.CITE &lt;EndNote&gt;&lt;Cite&gt;&lt;Author&gt;Li&lt;/Author&gt;&lt;Year&gt;1986&lt;/Year&gt;&lt;RecNum&gt;5619&lt;/RecNum&gt;&lt;DisplayText&gt;&lt;style face="superscript"&gt;27,28&lt;/style&gt;&lt;/DisplayText&gt;&lt;record&gt;&lt;rec-number&gt;5619&lt;/rec-number&gt;&lt;foreign-keys&gt;&lt;key app="EN" db-id="2e0tpp90z59szvexrf15t22p2ewafwer550w" timestamp="1527754215"&gt;5619&lt;/key&gt;&lt;/foreign-keys&gt;&lt;ref-type name="Journal Article"&gt;17&lt;/ref-type&gt;&lt;contributors&gt;&lt;authors&gt;&lt;author&gt;Li, Y., Wen, B.&lt;/author&gt;&lt;/authors&gt;&lt;/contributors&gt;&lt;titles&gt;&lt;title&gt;Guanyindong: A Lower Paleolithic Site at Qianxi County, Guizhou Province&lt;/title&gt;&lt;/titles&gt;&lt;pages&gt;&lt;style face="normal" font="default" size="100%"&gt;1&lt;/style&gt;&lt;style face="normal" font="default" charset="134" size="100%"&gt;–181&lt;/style&gt;&lt;/pages&gt;&lt;dates&gt;&lt;year&gt;1986&lt;/year&gt;&lt;/dates&gt;&lt;urls&gt;&lt;/urls&gt;&lt;/record&gt;&lt;/Cite&gt;&lt;Cite&gt;&lt;Author&gt;Hu&lt;/Author&gt;&lt;Year&gt;2019&lt;/Year&gt;&lt;RecNum&gt;5678&lt;/RecNum&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B52A47">
        <w:fldChar w:fldCharType="separate"/>
      </w:r>
      <w:r w:rsidR="00BF7FD4" w:rsidRPr="00BF7FD4">
        <w:rPr>
          <w:noProof/>
          <w:vertAlign w:val="superscript"/>
        </w:rPr>
        <w:t>27,28</w:t>
      </w:r>
      <w:r w:rsidR="00B52A47">
        <w:fldChar w:fldCharType="end"/>
      </w:r>
      <w:r w:rsidR="00B52A47" w:rsidRPr="00B52A47">
        <w:t xml:space="preserve"> </w:t>
      </w:r>
      <w:r w:rsidR="003D00A0">
        <w:t xml:space="preserve">that subjected to </w:t>
      </w:r>
      <w:r w:rsidR="00F3045F">
        <w:t xml:space="preserve">ecological </w:t>
      </w:r>
      <w:r w:rsidR="003D00A0">
        <w:t xml:space="preserve">changes </w:t>
      </w:r>
      <w:r w:rsidR="00B52A47" w:rsidRPr="00B52A47">
        <w:t>were recovered associated with stone tools</w:t>
      </w:r>
      <w:r w:rsidR="00B52A47">
        <w:t xml:space="preserve"> </w:t>
      </w:r>
      <w:r w:rsidR="00B52A47" w:rsidRPr="00B52A47">
        <w:t xml:space="preserve">. </w:t>
      </w:r>
      <w:r w:rsidR="00DC4E1B">
        <w:t xml:space="preserve">If this is also the case at </w:t>
      </w:r>
      <w:proofErr w:type="spellStart"/>
      <w:r w:rsidR="00DC4E1B" w:rsidRPr="00D35CA5">
        <w:t>Guanyindong</w:t>
      </w:r>
      <w:proofErr w:type="spellEnd"/>
      <w:r w:rsidR="00DC4E1B">
        <w:t>, it</w:t>
      </w:r>
      <w:r w:rsidR="007357AB">
        <w:t xml:space="preserve"> </w:t>
      </w:r>
      <w:r w:rsidR="00DC4E1B">
        <w:t xml:space="preserve">indicates </w:t>
      </w:r>
      <w:r w:rsidR="0023497E">
        <w:t xml:space="preserve">a high mobile pattern </w:t>
      </w:r>
      <w:proofErr w:type="spellStart"/>
      <w:r w:rsidR="0023497E">
        <w:t>Guanyindong</w:t>
      </w:r>
      <w:proofErr w:type="spellEnd"/>
      <w:r w:rsidR="0023497E">
        <w:t xml:space="preserve"> population </w:t>
      </w:r>
      <w:r w:rsidR="007357AB">
        <w:t>equipped</w:t>
      </w:r>
      <w:r w:rsidR="0023497E">
        <w:t xml:space="preserve"> to cope with the</w:t>
      </w:r>
      <w:r w:rsidRPr="00D35CA5">
        <w:t xml:space="preserve"> environment</w:t>
      </w:r>
      <w:r w:rsidR="00DC4E1B">
        <w:t>al</w:t>
      </w:r>
      <w:r w:rsidR="007655B8" w:rsidRPr="00405A36">
        <w:t xml:space="preserve"> and substantial </w:t>
      </w:r>
      <w:r w:rsidR="00DC4E1B">
        <w:t>conditions</w:t>
      </w:r>
      <w:r w:rsidRPr="00D35CA5">
        <w:t xml:space="preserve"> </w:t>
      </w:r>
      <w:r w:rsidR="0023497E">
        <w:t>changes</w:t>
      </w:r>
      <w:r w:rsidR="007357AB">
        <w:t xml:space="preserve">. This adaptive capacity </w:t>
      </w:r>
      <w:r w:rsidRPr="00D35CA5">
        <w:t>reflect</w:t>
      </w:r>
      <w:r w:rsidR="007357AB">
        <w:t>s</w:t>
      </w:r>
      <w:r w:rsidRPr="00D35CA5">
        <w:t xml:space="preserve"> the </w:t>
      </w:r>
      <w:r w:rsidR="00AD7D86">
        <w:t xml:space="preserve">plasticity of </w:t>
      </w:r>
      <w:r w:rsidRPr="00D35CA5">
        <w:t xml:space="preserve">the </w:t>
      </w:r>
      <w:proofErr w:type="gramStart"/>
      <w:r w:rsidRPr="00D35CA5">
        <w:t>hominins</w:t>
      </w:r>
      <w:proofErr w:type="gramEnd"/>
      <w:r w:rsidRPr="00D35CA5">
        <w:t xml:space="preserve"> </w:t>
      </w:r>
      <w:r w:rsidR="007357AB">
        <w:t>activities</w:t>
      </w:r>
      <w:r w:rsidR="00AD7D86">
        <w:t xml:space="preserve"> in this region</w:t>
      </w:r>
      <w:r w:rsidR="00AD7D86" w:rsidRPr="00D35CA5">
        <w:t xml:space="preserve"> </w:t>
      </w:r>
      <w:r w:rsidRPr="00D35CA5">
        <w:t xml:space="preserve">during </w:t>
      </w:r>
      <w:r w:rsidR="007B07E0">
        <w:t xml:space="preserve">the </w:t>
      </w:r>
      <w:r w:rsidR="00545EB0">
        <w:t>LMP</w:t>
      </w:r>
      <w:r w:rsidRPr="00D35CA5">
        <w:t xml:space="preserve">. </w:t>
      </w:r>
    </w:p>
    <w:p w14:paraId="298BA657" w14:textId="2CA12B3D" w:rsidR="003479F8" w:rsidRPr="00D35CA5" w:rsidRDefault="00FD2472" w:rsidP="005D267E">
      <w:pPr>
        <w:pStyle w:val="2"/>
        <w:numPr>
          <w:ilvl w:val="0"/>
          <w:numId w:val="7"/>
        </w:numPr>
        <w:rPr>
          <w:sz w:val="24"/>
          <w:szCs w:val="24"/>
        </w:rPr>
      </w:pPr>
      <w:r w:rsidRPr="00FD2472">
        <w:rPr>
          <w:snapToGrid w:val="0"/>
          <w:color w:val="000000"/>
          <w:w w:val="0"/>
          <w:sz w:val="0"/>
          <w:szCs w:val="0"/>
          <w:u w:color="000000"/>
          <w:bdr w:val="none" w:sz="0" w:space="0" w:color="000000"/>
          <w:shd w:val="clear" w:color="000000" w:fill="000000"/>
          <w:lang w:val="x-none" w:eastAsia="x-none" w:bidi="x-none"/>
        </w:rPr>
        <w:t xml:space="preserve"> </w:t>
      </w:r>
      <w:r w:rsidR="00D577D0" w:rsidRPr="00D35CA5">
        <w:rPr>
          <w:sz w:val="24"/>
          <w:szCs w:val="24"/>
        </w:rPr>
        <w:t>Core-on-flake</w:t>
      </w:r>
    </w:p>
    <w:p w14:paraId="0ACE3F5A" w14:textId="4B67EF8F" w:rsidR="00201D50" w:rsidRDefault="00CF794C" w:rsidP="005E57E4">
      <w:pPr>
        <w:spacing w:line="360" w:lineRule="auto"/>
        <w:jc w:val="both"/>
      </w:pPr>
      <w:r>
        <w:t xml:space="preserve">At </w:t>
      </w:r>
      <w:proofErr w:type="spellStart"/>
      <w:r w:rsidRPr="00D35CA5">
        <w:t>Guanyindong</w:t>
      </w:r>
      <w:proofErr w:type="spellEnd"/>
      <w:r>
        <w:t>,</w:t>
      </w:r>
      <w:r w:rsidRPr="00D35CA5">
        <w:t xml:space="preserve"> </w:t>
      </w:r>
      <w:r>
        <w:t>c</w:t>
      </w:r>
      <w:r w:rsidR="00F44DC9" w:rsidRPr="00D35CA5">
        <w:t>ore-on-flake</w:t>
      </w:r>
      <w:r>
        <w:t xml:space="preserve"> strategies are</w:t>
      </w:r>
      <w:r w:rsidR="00770008" w:rsidRPr="00D35CA5">
        <w:t xml:space="preserve"> mainly presented by both </w:t>
      </w:r>
      <w:r>
        <w:t>t</w:t>
      </w:r>
      <w:r w:rsidR="00770008" w:rsidRPr="00D35CA5">
        <w:t>runcated</w:t>
      </w:r>
      <w:r w:rsidR="000D6D49" w:rsidRPr="00D35CA5">
        <w:t>-</w:t>
      </w:r>
      <w:r w:rsidR="00770008" w:rsidRPr="00D35CA5">
        <w:t>facet</w:t>
      </w:r>
      <w:r w:rsidR="000D6D49" w:rsidRPr="00D35CA5">
        <w:t>ed pieces</w:t>
      </w:r>
      <w:r w:rsidR="00770008" w:rsidRPr="00D35CA5">
        <w:t xml:space="preserve"> </w:t>
      </w:r>
      <w:r w:rsidR="00F072E2">
        <w:t>(flakes with a truncation, on one or more margins</w:t>
      </w:r>
      <w:r w:rsidR="00245D38">
        <w:t>,</w:t>
      </w:r>
      <w:r w:rsidR="00F072E2">
        <w:t xml:space="preserve"> that was used as a platform for the removal of one or more small flakes from the exterior surface</w:t>
      </w:r>
      <w:r w:rsidR="007655B8">
        <w:t xml:space="preserve">. </w:t>
      </w:r>
      <w:r w:rsidR="007655B8" w:rsidRPr="00D35CA5">
        <w:t xml:space="preserve">The consequent final morphology is </w:t>
      </w:r>
      <w:r w:rsidR="007655B8">
        <w:t xml:space="preserve">a </w:t>
      </w:r>
      <w:r w:rsidR="007655B8" w:rsidRPr="00D35CA5">
        <w:t xml:space="preserve">core with flake scars on </w:t>
      </w:r>
      <w:r w:rsidR="007655B8">
        <w:t xml:space="preserve">the </w:t>
      </w:r>
      <w:r w:rsidR="007655B8" w:rsidRPr="00D35CA5">
        <w:t xml:space="preserve">ventral surface, indicating the production of invasive </w:t>
      </w:r>
      <w:r w:rsidR="00746C47">
        <w:t xml:space="preserve">periphery </w:t>
      </w:r>
      <w:r w:rsidR="007655B8" w:rsidRPr="00D35CA5">
        <w:t>flakes from platforms along the flake’s dorsal edge</w:t>
      </w:r>
      <w:r w:rsidR="00F072E2">
        <w:t xml:space="preserve">) </w:t>
      </w:r>
      <w:r w:rsidR="00770008" w:rsidRPr="00D35CA5">
        <w:t xml:space="preserve">and </w:t>
      </w:r>
      <w:proofErr w:type="spellStart"/>
      <w:r>
        <w:t>K</w:t>
      </w:r>
      <w:r w:rsidR="00770008" w:rsidRPr="00D35CA5">
        <w:t>ombewa</w:t>
      </w:r>
      <w:proofErr w:type="spellEnd"/>
      <w:r w:rsidR="00770008" w:rsidRPr="00D35CA5">
        <w:t xml:space="preserve"> </w:t>
      </w:r>
      <w:r w:rsidR="00DC4E1B">
        <w:t>flakes</w:t>
      </w:r>
      <w:r w:rsidR="00F072E2">
        <w:t xml:space="preserve"> (w</w:t>
      </w:r>
      <w:r w:rsidR="00F072E2" w:rsidRPr="00F072E2">
        <w:t>hen the ventral surface of a flake was used as a flake-release surfac</w:t>
      </w:r>
      <w:r w:rsidR="00F072E2">
        <w:t>e, and</w:t>
      </w:r>
      <w:r w:rsidR="00F072E2" w:rsidRPr="00F072E2">
        <w:t xml:space="preserve"> the resulting flake</w:t>
      </w:r>
      <w:r w:rsidR="00F072E2">
        <w:t xml:space="preserve"> may</w:t>
      </w:r>
      <w:r w:rsidR="00F072E2" w:rsidRPr="00F072E2">
        <w:t xml:space="preserve"> can appear to have two ventral faces</w:t>
      </w:r>
      <w:r w:rsidR="00F072E2">
        <w:t>)</w:t>
      </w:r>
      <w:r w:rsidR="00004D75">
        <w:t>.</w:t>
      </w:r>
      <w:r w:rsidR="00876239" w:rsidRPr="00D35CA5">
        <w:t xml:space="preserve"> </w:t>
      </w:r>
      <w:r w:rsidR="000B7B35" w:rsidRPr="00D35CA5">
        <w:t>Truncated</w:t>
      </w:r>
      <w:r w:rsidR="000D6D49" w:rsidRPr="00D35CA5">
        <w:t>-</w:t>
      </w:r>
      <w:r w:rsidR="000B7B35" w:rsidRPr="00D35CA5">
        <w:t xml:space="preserve">facetted pieces have been </w:t>
      </w:r>
      <w:r w:rsidR="006B0B4E" w:rsidRPr="00D35CA5">
        <w:t xml:space="preserve">frequently </w:t>
      </w:r>
      <w:r w:rsidR="003479F8" w:rsidRPr="00D35CA5">
        <w:t xml:space="preserve">identified </w:t>
      </w:r>
      <w:r w:rsidR="006B0B4E" w:rsidRPr="00D35CA5">
        <w:t>under different names through</w:t>
      </w:r>
      <w:r w:rsidR="003479F8" w:rsidRPr="00D35CA5">
        <w:t xml:space="preserve"> the Middle to Upper Paleolithic </w:t>
      </w:r>
      <w:r w:rsidR="006B0B4E" w:rsidRPr="00D35CA5">
        <w:t xml:space="preserve">in Africa, Europe, Levant and north Asia </w:t>
      </w:r>
      <w:r w:rsidR="00F8252D" w:rsidRPr="00D35CA5">
        <w:fldChar w:fldCharType="begin">
          <w:fldData xml:space="preserve">PEVuZE5vdGU+PENpdGU+PEF1dGhvcj5Ib3ZlcnM8L0F1dGhvcj48WWVhcj4yMDA3PC9ZZWFyPjxS
ZWNOdW0+NTU3MjwvUmVjTnVtPjxEaXNwbGF5VGV4dD48c3R5bGUgZmFjZT0ic3VwZXJzY3JpcHQi
PjQxLTQzPC9zdHlsZT48L0Rpc3BsYXlUZXh0PjxyZWNvcmQ+PHJlYy1udW1iZXI+NTU3MjwvcmVj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F45EE7">
        <w:instrText xml:space="preserve"> ADDIN EN.CITE </w:instrText>
      </w:r>
      <w:r w:rsidR="00F45EE7">
        <w:fldChar w:fldCharType="begin">
          <w:fldData xml:space="preserve">PEVuZE5vdGU+PENpdGU+PEF1dGhvcj5Ib3ZlcnM8L0F1dGhvcj48WWVhcj4yMDA3PC9ZZWFyPjxS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</w:fldData>
        </w:fldChar>
      </w:r>
      <w:r w:rsidR="00F45EE7">
        <w:instrText xml:space="preserve"> ADDIN EN.CITE.DATA </w:instrText>
      </w:r>
      <w:r w:rsidR="00F45EE7">
        <w:fldChar w:fldCharType="end"/>
      </w:r>
      <w:r w:rsidR="00F8252D" w:rsidRPr="00D35CA5">
        <w:fldChar w:fldCharType="separate"/>
      </w:r>
      <w:r w:rsidR="00F45EE7" w:rsidRPr="00F45EE7">
        <w:rPr>
          <w:noProof/>
          <w:vertAlign w:val="superscript"/>
        </w:rPr>
        <w:t>41-43</w:t>
      </w:r>
      <w:r w:rsidR="00F8252D" w:rsidRPr="00D35CA5">
        <w:fldChar w:fldCharType="end"/>
      </w:r>
      <w:r w:rsidR="001908CB" w:rsidRPr="00D35CA5">
        <w:t xml:space="preserve">. </w:t>
      </w:r>
      <w:r w:rsidR="000B7B35" w:rsidRPr="00D35CA5">
        <w:t xml:space="preserve">It is sometimes regarded as a response to lithic raw material scarcity and to high mobility of </w:t>
      </w:r>
      <w:r w:rsidR="00245D38">
        <w:t>forager groups</w:t>
      </w:r>
      <w:r w:rsidR="000B7B35" w:rsidRPr="00D35CA5">
        <w:t xml:space="preserve"> </w:t>
      </w:r>
      <w:r w:rsidR="000B7B35" w:rsidRPr="00D35CA5">
        <w:fldChar w:fldCharType="begin"/>
      </w:r>
      <w:r w:rsidR="00BF7FD4">
        <w:instrText xml:space="preserve"> ADDIN EN.CITE &lt;EndNote&gt;&lt;Cite&gt;&lt;Author&gt;Wallace&lt;/Author&gt;&lt;Year&gt;2006&lt;/Year&gt;&lt;RecNum&gt;5729&lt;/RecNum&gt;&lt;DisplayText&gt;&lt;style face="superscript"&gt;44&lt;/style&gt;&lt;/DisplayText&gt;&lt;record&gt;&lt;rec-number&gt;5729&lt;/rec-number&gt;&lt;foreign-keys&gt;&lt;key app="EN" db-id="2e0tpp90z59szvexrf15t22p2ewafwer550w" timestamp="1551347844"&gt;5729&lt;/key&gt;&lt;/foreign-keys&gt;&lt;ref-type name="Journal Article"&gt;17&lt;/ref-type&gt;&lt;contributors&gt;&lt;authors&gt;&lt;author&gt;Wallace, Ian J.&lt;/author&gt;&lt;author&gt;Shea, John J.&lt;/author&gt;&lt;/authors&gt;&lt;/contributors&gt;&lt;titles&gt;&lt;title&gt;Mobility patterns and core technologies in the Middle Paleolithic of the Levant&lt;/title&gt;&lt;secondary-title&gt;Journal of Archaeological Science&lt;/secondary-title&gt;&lt;/titles&gt;&lt;periodical&gt;&lt;full-title&gt;Journal of Archaeological Science&lt;/full-title&gt;&lt;/periodical&gt;&lt;pages&gt;1293-1309&lt;/pages&gt;&lt;volume&gt;33&lt;/volume&gt;&lt;number&gt;9&lt;/number&gt;&lt;keywords&gt;&lt;keyword&gt;Middle Paleolithic&lt;/keyword&gt;&lt;keyword&gt;Levant&lt;/keyword&gt;&lt;keyword&gt;Mobility&lt;/keyword&gt;&lt;keyword&gt;Core technology&lt;/keyword&gt;&lt;keyword&gt;Lithic analysis&lt;/keyword&gt;&lt;/keywords&gt;&lt;dates&gt;&lt;year&gt;2006&lt;/year&gt;&lt;pub-dates&gt;&lt;date&gt;2006/09/01/&lt;/date&gt;&lt;/pub-dates&gt;&lt;/dates&gt;&lt;isbn&gt;0305-4403&lt;/isbn&gt;&lt;urls&gt;&lt;related-urls&gt;&lt;url&gt;http://www.sciencedirect.com/science/article/pii/S0305440306000185&lt;/url&gt;&lt;/related-urls&gt;&lt;/urls&gt;&lt;electronic-resource-num&gt;https://doi.org/10.1016/j.jas.2006.01.005&lt;/electronic-resource-num&gt;&lt;/record&gt;&lt;/Cite&gt;&lt;/EndNote&gt;</w:instrText>
      </w:r>
      <w:r w:rsidR="000B7B35" w:rsidRPr="00D35CA5">
        <w:fldChar w:fldCharType="separate"/>
      </w:r>
      <w:r w:rsidR="00BF7FD4" w:rsidRPr="00BF7FD4">
        <w:rPr>
          <w:noProof/>
          <w:vertAlign w:val="superscript"/>
        </w:rPr>
        <w:t>44</w:t>
      </w:r>
      <w:r w:rsidR="000B7B35" w:rsidRPr="00D35CA5">
        <w:fldChar w:fldCharType="end"/>
      </w:r>
      <w:r w:rsidR="000B7B35" w:rsidRPr="00D35CA5">
        <w:t xml:space="preserve">. </w:t>
      </w:r>
      <w:r w:rsidR="003479F8" w:rsidRPr="00D35CA5">
        <w:t xml:space="preserve"> </w:t>
      </w:r>
    </w:p>
    <w:p w14:paraId="1706FDB9" w14:textId="77777777" w:rsidR="00201D50" w:rsidRDefault="00201D50" w:rsidP="005E57E4">
      <w:pPr>
        <w:spacing w:line="360" w:lineRule="auto"/>
        <w:jc w:val="both"/>
      </w:pPr>
    </w:p>
    <w:p w14:paraId="389E1915" w14:textId="62A42EBE" w:rsidR="00813D30" w:rsidRDefault="003479F8" w:rsidP="005E57E4">
      <w:pPr>
        <w:spacing w:line="360" w:lineRule="auto"/>
        <w:jc w:val="both"/>
      </w:pPr>
      <w:r w:rsidRPr="00D35CA5">
        <w:t xml:space="preserve">The </w:t>
      </w:r>
      <w:r w:rsidR="000B7B35" w:rsidRPr="00D35CA5">
        <w:t xml:space="preserve">likely </w:t>
      </w:r>
      <w:r w:rsidRPr="00D35CA5">
        <w:t>function</w:t>
      </w:r>
      <w:r w:rsidR="00573349">
        <w:t>s</w:t>
      </w:r>
      <w:r w:rsidRPr="00D35CA5">
        <w:t xml:space="preserve"> of truncated </w:t>
      </w:r>
      <w:r w:rsidR="005A7BD6" w:rsidRPr="00D35CA5">
        <w:t xml:space="preserve">faceted </w:t>
      </w:r>
      <w:r w:rsidRPr="00D35CA5">
        <w:t xml:space="preserve">pieces are </w:t>
      </w:r>
      <w:r w:rsidR="000B7B35" w:rsidRPr="00D35CA5">
        <w:t>disputed</w:t>
      </w:r>
      <w:r w:rsidR="00C64456">
        <w:t>.</w:t>
      </w:r>
      <w:r w:rsidR="002A02E8">
        <w:t xml:space="preserve"> </w:t>
      </w:r>
      <w:r w:rsidRPr="00D35CA5">
        <w:t>Som</w:t>
      </w:r>
      <w:r w:rsidR="009742FF" w:rsidRPr="00D35CA5">
        <w:t xml:space="preserve">e believe </w:t>
      </w:r>
      <w:r w:rsidR="000B7B35" w:rsidRPr="00D35CA5">
        <w:t>they</w:t>
      </w:r>
      <w:r w:rsidR="009742FF" w:rsidRPr="00D35CA5">
        <w:t xml:space="preserve"> </w:t>
      </w:r>
      <w:r w:rsidR="000B7B35" w:rsidRPr="00D35CA5">
        <w:t>are</w:t>
      </w:r>
      <w:r w:rsidR="009742FF" w:rsidRPr="00D35CA5">
        <w:t xml:space="preserve"> a type of prepar</w:t>
      </w:r>
      <w:r w:rsidRPr="00D35CA5">
        <w:t xml:space="preserve">ed core </w:t>
      </w:r>
      <w:r w:rsidR="00633668" w:rsidRPr="00D35CA5">
        <w:fldChar w:fldCharType="begin"/>
      </w:r>
      <w:r w:rsidR="00BF7FD4">
        <w:instrText xml:space="preserve"> ADDIN EN.CITE &lt;EndNote&gt;&lt;Cite&gt;&lt;Author&gt;Brantingham&lt;/Author&gt;&lt;Year&gt;2000&lt;/Year&gt;&lt;RecNum&gt;175&lt;/RecNum&gt;&lt;DisplayText&gt;&lt;style face="superscript"&gt;45&lt;/style&gt;&lt;/DisplayText&gt;&lt;record&gt;&lt;rec-number&gt;175&lt;/rec-number&gt;&lt;foreign-keys&gt;&lt;key app="EN" db-id="2e0tpp90z59szvexrf15t22p2ewafwer550w" timestamp="0"&gt;175&lt;/key&gt;&lt;/foreign-keys&gt;&lt;ref-type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Science&lt;/full-title&gt;&lt;/periodical&gt;&lt;pages&gt;255-271&lt;/pages&gt;&lt;volume&gt;27&lt;/volume&gt;&lt;number&gt;3&lt;/number&gt;&lt;keywords&gt;&lt;keyword&gt;RAW MATERIAL QUALITY&lt;/keyword&gt;&lt;keyword&gt;TECHNOLOGICAL DESIGN&lt;/keyword&gt;&lt;keyword&gt;MONGOLIA&lt;/keyword&gt;&lt;keyword&gt;CHINA&lt;/keyword&gt;&lt;keyword&gt;MIDDLE&lt;/keyword&gt;&lt;keyword&gt;PALEOLITHIC&lt;/keyword&gt;&lt;keyword&gt;ARCHAEOLOGY&lt;/keyword&gt;&lt;/keywords&gt;&lt;dates&gt;&lt;year&gt;2000&lt;/year&gt;&lt;pub-dates&gt;&lt;date&gt;2000/3&lt;/date&gt;&lt;/pub-dates&gt;&lt;/dates&gt;&lt;urls&gt;&lt;related-urls&gt;&lt;url&gt;http://www.sciencedirect.com/science/article/B6WH8-45FC3CW-33/2/b33638cd47172fc581403525c7f1523c&lt;/url&gt;&lt;/related-urls&gt;&lt;pdf-urls&gt;&lt;url&gt;file:///C:/Documents%20and%20Settings/Ben%20Marwick/My%20Documents/My%20Various%20Things/PhD/journal%20articles/Asian%20prehistory/Brantingham%20et%20al.%202000.pdf&lt;/url&gt;&lt;/pdf-urls&gt;&lt;/urls&gt;&lt;/record&gt;&lt;/Cite&gt;&lt;/EndNote&gt;</w:instrText>
      </w:r>
      <w:r w:rsidR="00633668" w:rsidRPr="00D35CA5">
        <w:fldChar w:fldCharType="separate"/>
      </w:r>
      <w:r w:rsidR="00BF7FD4" w:rsidRPr="00BF7FD4">
        <w:rPr>
          <w:noProof/>
          <w:vertAlign w:val="superscript"/>
        </w:rPr>
        <w:t>45</w:t>
      </w:r>
      <w:r w:rsidR="00633668" w:rsidRPr="00D35CA5">
        <w:fldChar w:fldCharType="end"/>
      </w:r>
      <w:r w:rsidRPr="00D35CA5">
        <w:t xml:space="preserve">, while others primarily regard </w:t>
      </w:r>
      <w:r w:rsidR="000B7B35" w:rsidRPr="00D35CA5">
        <w:t>them</w:t>
      </w:r>
      <w:r w:rsidRPr="00D35CA5">
        <w:t xml:space="preserve"> as tools </w:t>
      </w:r>
      <w:r w:rsidR="001908CB" w:rsidRPr="00D35CA5">
        <w:fldChar w:fldCharType="begin"/>
      </w:r>
      <w:r w:rsidR="00BF7FD4">
        <w:instrText xml:space="preserve"> ADDIN EN.CITE &lt;EndNote&gt;&lt;Cite&gt;&lt;Author&gt;Shalagina&lt;/Author&gt;&lt;Year&gt;2015&lt;/Year&gt;&lt;RecNum&gt;5725&lt;/RecNum&gt;&lt;DisplayText&gt;&lt;style face="superscript"&gt;42&lt;/style&gt;&lt;/DisplayText&gt;&lt;record&gt;&lt;rec-number&gt;5725&lt;/rec-number&gt;&lt;foreign-keys&gt;&lt;key app="EN" db-id="2e0tpp90z59szvexrf15t22p2ewafwer550w" timestamp="1551344648"&gt;5725&lt;/key&gt;&lt;/foreign-keys&gt;&lt;ref-type name="Journal Article"&gt;17&lt;/ref-type&gt;&lt;contributors&gt;&lt;authors&gt;&lt;author&gt;Shalagina, A. V.&lt;/author&gt;&lt;author&gt;Krivoshapkin, A. I.&lt;/author&gt;&lt;author&gt;Kolobova, K. A.&lt;/author&gt;&lt;/authors&gt;&lt;/contributors&gt;&lt;titles&gt;&lt;title&gt;TRUNCATED-FACETED PIECES IN THE PALEOLITHIC OF NORTHERN ASIA&lt;/title&gt;&lt;secondary-title&gt;Archaeology, Ethnology and Anthropology of Eurasia&lt;/secondary-title&gt;&lt;/titles&gt;&lt;periodical&gt;&lt;full-title&gt;Archaeology, Ethnology and Anthropology of Eurasia&lt;/full-title&gt;&lt;/periodical&gt;&lt;pages&gt;33-45&lt;/pages&gt;&lt;volume&gt;43&lt;/volume&gt;&lt;number&gt;4&lt;/number&gt;&lt;keywords&gt;&lt;keyword&gt;Terminal Middle Paleolithic&lt;/keyword&gt;&lt;keyword&gt;early Upper Paleolithic&lt;/keyword&gt;&lt;keyword&gt;Northern Asia&lt;/keyword&gt;&lt;keyword&gt;truncated-faceted pieces&lt;/keyword&gt;&lt;/keywords&gt;&lt;dates&gt;&lt;year&gt;2015&lt;/year&gt;&lt;pub-dates&gt;&lt;date&gt;2015/12/01/&lt;/date&gt;&lt;/pub-dates&gt;&lt;/dates&gt;&lt;isbn&gt;1563-0110&lt;/isbn&gt;&lt;urls&gt;&lt;related-urls&gt;&lt;url&gt;http://www.sciencedirect.com/science/article/pii/S1563011016000052&lt;/url&gt;&lt;/related-urls&gt;&lt;/urls&gt;&lt;electronic-resource-num&gt;https://doi.org/10.1016/j.aeae.2016.02.004&lt;/electronic-resource-num&gt;&lt;/record&gt;&lt;/Cite&gt;&lt;/EndNote&gt;</w:instrText>
      </w:r>
      <w:r w:rsidR="001908CB" w:rsidRPr="00D35CA5">
        <w:fldChar w:fldCharType="separate"/>
      </w:r>
      <w:r w:rsidR="00BF7FD4" w:rsidRPr="00BF7FD4">
        <w:rPr>
          <w:noProof/>
          <w:vertAlign w:val="superscript"/>
        </w:rPr>
        <w:t>42</w:t>
      </w:r>
      <w:r w:rsidR="001908CB" w:rsidRPr="00D35CA5">
        <w:fldChar w:fldCharType="end"/>
      </w:r>
      <w:r w:rsidR="005A7BD6" w:rsidRPr="00D35CA5">
        <w:t xml:space="preserve"> or </w:t>
      </w:r>
      <w:r w:rsidR="006156AB" w:rsidRPr="00D35CA5">
        <w:t xml:space="preserve">"specific oriented </w:t>
      </w:r>
      <w:r w:rsidR="005A7BD6" w:rsidRPr="00D35CA5">
        <w:t>products</w:t>
      </w:r>
      <w:r w:rsidR="006156AB" w:rsidRPr="00D35CA5">
        <w:t xml:space="preserve">" </w:t>
      </w:r>
      <w:r w:rsidR="00935459" w:rsidRPr="00D35CA5">
        <w:fldChar w:fldCharType="begin"/>
      </w:r>
      <w:r w:rsidR="00BF7FD4">
        <w:instrText xml:space="preserve"> ADDIN EN.CITE &lt;EndNote&gt;&lt;Cite&gt;&lt;Author&gt;Dibble&lt;/Author&gt;&lt;Year&gt;1984&lt;/Year&gt;&lt;RecNum&gt;5566&lt;/RecNum&gt;&lt;DisplayText&gt;&lt;style face="superscript"&gt;46&lt;/style&gt;&lt;/DisplayText&gt;&lt;record&gt;&lt;rec-number&gt;5566&lt;/rec-number&gt;&lt;foreign-keys&gt;&lt;key app="EN" db-id="2e0tpp90z59szvexrf15t22p2ewafwer550w" timestamp="1504845686"&gt;5566&lt;/key&gt;&lt;/foreign-keys&gt;&lt;ref-type name="Journal Article"&gt;17&lt;/ref-type&gt;&lt;contributors&gt;&lt;authors&gt;&lt;author&gt;Harold Dibble&lt;/author&gt;&lt;/authors&gt;&lt;/contributors&gt;&lt;titles&gt;&lt;title&gt;The Mousterian Industry from Bisitun Cave (Iran)&lt;/title&gt;&lt;secondary-title&gt;Paleorient&lt;/secondary-title&gt;&lt;/titles&gt;&lt;periodical&gt;&lt;full-title&gt;Paleorient&lt;/full-title&gt;&lt;/periodical&gt;&lt;volume&gt;10&lt;/volume&gt;&lt;number&gt;23-34&lt;/number&gt;&lt;dates&gt;&lt;year&gt;1984&lt;/year&gt;&lt;/dates&gt;&lt;urls&gt;&lt;/urls&gt;&lt;/record&gt;&lt;/Cite&gt;&lt;/EndNote&gt;</w:instrText>
      </w:r>
      <w:r w:rsidR="00935459" w:rsidRPr="00D35CA5">
        <w:fldChar w:fldCharType="separate"/>
      </w:r>
      <w:r w:rsidR="00BF7FD4" w:rsidRPr="00BF7FD4">
        <w:rPr>
          <w:noProof/>
          <w:vertAlign w:val="superscript"/>
        </w:rPr>
        <w:t>46</w:t>
      </w:r>
      <w:r w:rsidR="00935459" w:rsidRPr="00D35CA5">
        <w:fldChar w:fldCharType="end"/>
      </w:r>
      <w:r w:rsidR="006156AB" w:rsidRPr="00D35CA5">
        <w:t>, or thinning for hafting as phrased by Schroeder</w:t>
      </w:r>
      <w:r w:rsidR="0097333A" w:rsidRPr="00D35CA5">
        <w:t xml:space="preserve"> </w:t>
      </w:r>
      <w:r w:rsidR="0097333A" w:rsidRPr="00D35CA5">
        <w:fldChar w:fldCharType="begin"/>
      </w:r>
      <w:r w:rsidR="00BF7FD4">
        <w:instrText xml:space="preserve"> ADDIN EN.CITE &lt;EndNote&gt;&lt;Cite ExcludeAuth="1"&gt;&lt;Author&gt;Schroeder&lt;/Author&gt;&lt;Year&gt;2007&lt;/Year&gt;&lt;RecNum&gt;5575&lt;/RecNum&gt;&lt;DisplayText&gt;&lt;style face="superscript"&gt;43&lt;/style&gt;&lt;/DisplayText&gt;&lt;record&gt;&lt;rec-number&gt;5575&lt;/rec-number&gt;&lt;foreign-keys&gt;&lt;key app="EN" db-id="2e0tpp90z59szvexrf15t22p2ewafwer550w" timestamp="1587989745"&gt;5575&lt;/key&gt;&lt;/foreign-keys&gt;&lt;ref-type name="Journal Article"&gt;17&lt;/ref-type&gt;&lt;contributors&gt;&lt;authors&gt;&lt;author&gt;Schroeder, Brian&lt;/author&gt;&lt;/authors&gt;&lt;/contributors&gt;&lt;titles&gt;&lt;title&gt;Truncated-faceted pieces from Jerf Al-Ajla&lt;/title&gt;&lt;secondary-title&gt;Tools Versus Cores. Alternative Approaces to Stone Tool Analysis&lt;/secondary-title&gt;&lt;/titles&gt;&lt;periodical&gt;&lt;full-title&gt;Tools Versus Cores. Alternative Approaces to Stone Tool Analysis&lt;/full-title&gt;&lt;/periodical&gt;&lt;pages&gt;17-41&lt;/pages&gt;&lt;dates&gt;&lt;year&gt;2007&lt;/year&gt;&lt;pub-dates&gt;&lt;date&gt;01/01&lt;/date&gt;&lt;/pub-dates&gt;&lt;/dates&gt;&lt;urls&gt;&lt;/urls&gt;&lt;/record&gt;&lt;/Cite&gt;&lt;/EndNote&gt;</w:instrText>
      </w:r>
      <w:r w:rsidR="0097333A" w:rsidRPr="00D35CA5">
        <w:fldChar w:fldCharType="separate"/>
      </w:r>
      <w:r w:rsidR="00BF7FD4" w:rsidRPr="00BF7FD4">
        <w:rPr>
          <w:noProof/>
          <w:vertAlign w:val="superscript"/>
        </w:rPr>
        <w:t>43</w:t>
      </w:r>
      <w:r w:rsidR="0097333A" w:rsidRPr="00D35CA5">
        <w:fldChar w:fldCharType="end"/>
      </w:r>
      <w:r w:rsidRPr="00D35CA5">
        <w:t xml:space="preserve">. In the case </w:t>
      </w:r>
      <w:r w:rsidR="001B4C12" w:rsidRPr="00D35CA5">
        <w:t xml:space="preserve">of </w:t>
      </w:r>
      <w:proofErr w:type="spellStart"/>
      <w:r w:rsidR="001B4C12" w:rsidRPr="00D35CA5">
        <w:t>Guanyindong</w:t>
      </w:r>
      <w:proofErr w:type="spellEnd"/>
      <w:r w:rsidRPr="00D35CA5">
        <w:t xml:space="preserve">, </w:t>
      </w:r>
      <w:r w:rsidR="00C621F7" w:rsidRPr="00D35CA5">
        <w:t xml:space="preserve">either </w:t>
      </w:r>
      <w:r w:rsidR="00C621F7" w:rsidRPr="00D35CA5">
        <w:lastRenderedPageBreak/>
        <w:t xml:space="preserve">working as a core or </w:t>
      </w:r>
      <w:r w:rsidR="00FD3254" w:rsidRPr="00D35CA5">
        <w:t xml:space="preserve">producing a particular working edge is </w:t>
      </w:r>
      <w:r w:rsidR="00E87BAF" w:rsidRPr="00D35CA5">
        <w:t>plausible</w:t>
      </w:r>
      <w:r w:rsidR="00201D50">
        <w:t>,</w:t>
      </w:r>
      <w:r w:rsidR="00FD3254" w:rsidRPr="00D35CA5">
        <w:t xml:space="preserve"> subject to the requirement</w:t>
      </w:r>
      <w:r w:rsidR="00DC4E1B">
        <w:t>s</w:t>
      </w:r>
      <w:r w:rsidR="00FD3254" w:rsidRPr="00D35CA5">
        <w:t xml:space="preserve"> of different </w:t>
      </w:r>
      <w:r w:rsidR="00201D50">
        <w:t>s</w:t>
      </w:r>
      <w:r w:rsidR="00FD3254" w:rsidRPr="00D35CA5">
        <w:t xml:space="preserve">cenarios. </w:t>
      </w:r>
      <w:r w:rsidR="00E87BAF" w:rsidRPr="00D35CA5">
        <w:t>Other</w:t>
      </w:r>
      <w:r w:rsidR="00D131D7" w:rsidRPr="00D35CA5">
        <w:t xml:space="preserve"> truncated facets bear</w:t>
      </w:r>
      <w:r w:rsidR="006045A3" w:rsidRPr="00D35CA5">
        <w:t>ing</w:t>
      </w:r>
      <w:r w:rsidRPr="00D35CA5">
        <w:t xml:space="preserve"> relative</w:t>
      </w:r>
      <w:r w:rsidR="000B7B35" w:rsidRPr="00D35CA5">
        <w:t>ly</w:t>
      </w:r>
      <w:r w:rsidRPr="00D35CA5">
        <w:t xml:space="preserve"> large ventral flake scars and </w:t>
      </w:r>
      <w:r w:rsidR="000B7B35" w:rsidRPr="00D35CA5">
        <w:t xml:space="preserve">irregular </w:t>
      </w:r>
      <w:r w:rsidRPr="00D35CA5">
        <w:t xml:space="preserve">edges suggest </w:t>
      </w:r>
      <w:r w:rsidR="000B7B35" w:rsidRPr="00D35CA5">
        <w:t>they</w:t>
      </w:r>
      <w:r w:rsidRPr="00D35CA5">
        <w:t xml:space="preserve"> </w:t>
      </w:r>
      <w:r w:rsidR="0071509E">
        <w:t>are more inclined to</w:t>
      </w:r>
      <w:r w:rsidR="000B7B35" w:rsidRPr="00D35CA5">
        <w:t xml:space="preserve"> </w:t>
      </w:r>
      <w:r w:rsidRPr="00D35CA5">
        <w:t>be</w:t>
      </w:r>
      <w:r w:rsidR="000B7B35" w:rsidRPr="00D35CA5">
        <w:t xml:space="preserve">en </w:t>
      </w:r>
      <w:r w:rsidRPr="00D35CA5">
        <w:t>utilized as cores</w:t>
      </w:r>
      <w:r w:rsidR="006045A3" w:rsidRPr="00D35CA5">
        <w:t xml:space="preserve"> (</w:t>
      </w:r>
      <w:r w:rsidR="006505A6" w:rsidRPr="00D35CA5">
        <w:t xml:space="preserve">see examples in </w:t>
      </w:r>
      <w:r w:rsidR="006505A6" w:rsidRPr="00AB4448">
        <w:rPr>
          <w:b/>
          <w:bCs/>
        </w:rPr>
        <w:fldChar w:fldCharType="begin"/>
      </w:r>
      <w:r w:rsidR="006505A6" w:rsidRPr="00AB4448">
        <w:rPr>
          <w:b/>
          <w:bCs/>
        </w:rPr>
        <w:instrText xml:space="preserve"> REF _Ref39017669 \h </w:instrText>
      </w:r>
      <w:r w:rsidR="00B95BF5" w:rsidRPr="00AB4448">
        <w:rPr>
          <w:b/>
          <w:bCs/>
        </w:rPr>
        <w:instrText xml:space="preserve"> \* MERGEFORMAT </w:instrText>
      </w:r>
      <w:r w:rsidR="006505A6" w:rsidRPr="00AB4448">
        <w:rPr>
          <w:b/>
          <w:bCs/>
        </w:rPr>
      </w:r>
      <w:r w:rsidR="006505A6" w:rsidRPr="00AB4448">
        <w:rPr>
          <w:b/>
          <w:bCs/>
        </w:rPr>
        <w:fldChar w:fldCharType="separate"/>
      </w:r>
      <w:r w:rsidR="0081667D" w:rsidRPr="0081667D">
        <w:rPr>
          <w:b/>
          <w:bCs/>
        </w:rPr>
        <w:t xml:space="preserve">Figure </w:t>
      </w:r>
      <w:r w:rsidR="0081667D">
        <w:rPr>
          <w:b/>
          <w:bCs/>
        </w:rPr>
        <w:t>4</w:t>
      </w:r>
      <w:r w:rsidR="006505A6" w:rsidRPr="00AB4448">
        <w:rPr>
          <w:b/>
          <w:bCs/>
        </w:rPr>
        <w:fldChar w:fldCharType="end"/>
      </w:r>
      <w:r w:rsidR="00B609D6">
        <w:rPr>
          <w:b/>
          <w:bCs/>
        </w:rPr>
        <w:t>a,</w:t>
      </w:r>
      <w:r w:rsidR="007A5D90">
        <w:rPr>
          <w:b/>
          <w:bCs/>
        </w:rPr>
        <w:t xml:space="preserve"> </w:t>
      </w:r>
      <w:r w:rsidR="00B609D6">
        <w:rPr>
          <w:b/>
          <w:bCs/>
        </w:rPr>
        <w:t>c and e</w:t>
      </w:r>
      <w:r w:rsidR="00652A89">
        <w:rPr>
          <w:b/>
          <w:bCs/>
        </w:rPr>
        <w:t xml:space="preserve"> </w:t>
      </w:r>
      <w:r w:rsidR="00652A89" w:rsidRPr="00652A89">
        <w:t>and</w:t>
      </w:r>
      <w:r w:rsidR="00652A89">
        <w:rPr>
          <w:b/>
          <w:bCs/>
        </w:rPr>
        <w:t xml:space="preserve"> SI Figure S4</w:t>
      </w:r>
      <w:r w:rsidR="006045A3" w:rsidRPr="00D35CA5">
        <w:t>)</w:t>
      </w:r>
      <w:r w:rsidR="00E87BAF" w:rsidRPr="00D35CA5">
        <w:t xml:space="preserve">, though </w:t>
      </w:r>
      <w:r w:rsidR="00201D50">
        <w:t xml:space="preserve">we expect </w:t>
      </w:r>
      <w:r w:rsidR="00E87BAF" w:rsidRPr="00D35CA5">
        <w:t xml:space="preserve">the function </w:t>
      </w:r>
      <w:r w:rsidR="007A5D90">
        <w:t>varied</w:t>
      </w:r>
      <w:r w:rsidR="00E87BAF" w:rsidRPr="00D35CA5">
        <w:t xml:space="preserve"> </w:t>
      </w:r>
      <w:r w:rsidR="00201D50">
        <w:t>as</w:t>
      </w:r>
      <w:r w:rsidR="00201D50" w:rsidRPr="00D35CA5">
        <w:t xml:space="preserve"> </w:t>
      </w:r>
      <w:r w:rsidR="00E87BAF" w:rsidRPr="00D35CA5">
        <w:t>need</w:t>
      </w:r>
      <w:r w:rsidR="00201D50">
        <w:t>ed</w:t>
      </w:r>
      <w:r w:rsidRPr="00D35CA5">
        <w:t>.</w:t>
      </w:r>
      <w:r w:rsidR="006045A3" w:rsidRPr="00D35CA5">
        <w:t xml:space="preserve"> The average dimension and mass </w:t>
      </w:r>
      <w:r w:rsidR="000521C1" w:rsidRPr="00D35CA5">
        <w:t>are</w:t>
      </w:r>
      <w:r w:rsidR="006045A3" w:rsidRPr="00D35CA5">
        <w:t xml:space="preserve"> 76</w:t>
      </w:r>
      <w:r w:rsidR="007A5D90">
        <w:t xml:space="preserve"> </w:t>
      </w:r>
      <w:r w:rsidR="006045A3" w:rsidRPr="00D35CA5">
        <w:t>mm and 135</w:t>
      </w:r>
      <w:r w:rsidR="007A5D90">
        <w:t xml:space="preserve"> </w:t>
      </w:r>
      <w:r w:rsidR="006045A3" w:rsidRPr="00D35CA5">
        <w:t>g respectively</w:t>
      </w:r>
      <w:r w:rsidR="000521C1" w:rsidRPr="00D35CA5">
        <w:t>, which are consistent with the data of general cores in the site (75</w:t>
      </w:r>
      <w:r w:rsidR="007A5D90">
        <w:t xml:space="preserve"> </w:t>
      </w:r>
      <w:r w:rsidR="000521C1" w:rsidRPr="00D35CA5">
        <w:t>mm and 175</w:t>
      </w:r>
      <w:r w:rsidR="007A5D90">
        <w:t xml:space="preserve"> </w:t>
      </w:r>
      <w:r w:rsidR="000521C1" w:rsidRPr="00D35CA5">
        <w:t>g)</w:t>
      </w:r>
      <w:r w:rsidR="000D6D49" w:rsidRPr="00D35CA5">
        <w:t>.</w:t>
      </w:r>
      <w:r w:rsidR="00113AFA" w:rsidRPr="00D35CA5">
        <w:t xml:space="preserve"> The raw material </w:t>
      </w:r>
      <w:r w:rsidR="00201D50">
        <w:t>was</w:t>
      </w:r>
      <w:r w:rsidR="00201D50" w:rsidRPr="00D35CA5">
        <w:t xml:space="preserve"> </w:t>
      </w:r>
      <w:r w:rsidR="00113AFA" w:rsidRPr="00D35CA5">
        <w:t xml:space="preserve">dominated by </w:t>
      </w:r>
      <w:r w:rsidR="000D6D49" w:rsidRPr="00D35CA5">
        <w:t>chert</w:t>
      </w:r>
      <w:r w:rsidR="00113AFA" w:rsidRPr="00D35CA5">
        <w:t xml:space="preserve"> (80%)</w:t>
      </w:r>
      <w:r w:rsidR="00C7111E">
        <w:t xml:space="preserve">, </w:t>
      </w:r>
      <w:r w:rsidR="00113AFA" w:rsidRPr="00D35CA5">
        <w:t>followed by limestone</w:t>
      </w:r>
      <w:r w:rsidR="00D0150E" w:rsidRPr="00D35CA5">
        <w:t xml:space="preserve">. </w:t>
      </w:r>
      <w:r w:rsidR="001B4C12" w:rsidRPr="00D35CA5">
        <w:t>The</w:t>
      </w:r>
      <w:r w:rsidRPr="00D35CA5">
        <w:t xml:space="preserve"> exploitation of flake</w:t>
      </w:r>
      <w:r w:rsidR="000B7B35" w:rsidRPr="00D35CA5">
        <w:t>s</w:t>
      </w:r>
      <w:r w:rsidRPr="00D35CA5">
        <w:t xml:space="preserve"> as blank</w:t>
      </w:r>
      <w:r w:rsidR="000B7B35" w:rsidRPr="00D35CA5">
        <w:t>s for the truncated faceted technique may</w:t>
      </w:r>
      <w:r w:rsidRPr="00D35CA5">
        <w:t xml:space="preserve"> </w:t>
      </w:r>
      <w:r w:rsidR="000B7B35" w:rsidRPr="00D35CA5">
        <w:t xml:space="preserve">be evidence of </w:t>
      </w:r>
      <w:r w:rsidRPr="00D35CA5">
        <w:t xml:space="preserve">a </w:t>
      </w:r>
      <w:r w:rsidR="00D0150E" w:rsidRPr="00D35CA5">
        <w:t xml:space="preserve">predetermination </w:t>
      </w:r>
      <w:r w:rsidRPr="00D35CA5">
        <w:t xml:space="preserve">concept, </w:t>
      </w:r>
      <w:r w:rsidR="000521C1" w:rsidRPr="00D35CA5">
        <w:t xml:space="preserve">since </w:t>
      </w:r>
      <w:r w:rsidR="00D0150E" w:rsidRPr="00D35CA5">
        <w:t xml:space="preserve">this strategy requires </w:t>
      </w:r>
      <w:r w:rsidR="000B7B35" w:rsidRPr="00D35CA5">
        <w:t>multi-stage production</w:t>
      </w:r>
      <w:r w:rsidR="00201D50">
        <w:t xml:space="preserve">, </w:t>
      </w:r>
      <w:r w:rsidR="00D0150E" w:rsidRPr="00D35CA5">
        <w:t xml:space="preserve">indicating </w:t>
      </w:r>
      <w:r w:rsidR="007A5D90">
        <w:t xml:space="preserve">advance </w:t>
      </w:r>
      <w:r w:rsidR="00D0150E" w:rsidRPr="00D35CA5">
        <w:t>planning</w:t>
      </w:r>
      <w:r w:rsidR="000B7B35" w:rsidRPr="00D35CA5">
        <w:t>.</w:t>
      </w:r>
      <w:r w:rsidRPr="00D35CA5">
        <w:t xml:space="preserve"> </w:t>
      </w:r>
    </w:p>
    <w:p w14:paraId="1757A80E" w14:textId="77777777" w:rsidR="00201D50" w:rsidRPr="00D35CA5" w:rsidRDefault="00201D50" w:rsidP="005E57E4">
      <w:pPr>
        <w:spacing w:line="360" w:lineRule="auto"/>
        <w:jc w:val="both"/>
      </w:pPr>
    </w:p>
    <w:p w14:paraId="5898D6D3" w14:textId="5E2C1A29" w:rsidR="00D577D0" w:rsidRPr="00D35CA5" w:rsidRDefault="00C26113" w:rsidP="00D577D0">
      <w:pPr>
        <w:autoSpaceDE w:val="0"/>
        <w:autoSpaceDN w:val="0"/>
        <w:adjustRightInd w:val="0"/>
        <w:spacing w:line="360" w:lineRule="auto"/>
      </w:pPr>
      <w:r w:rsidRPr="00D35CA5">
        <w:t xml:space="preserve">Another </w:t>
      </w:r>
      <w:r w:rsidR="007A5D90" w:rsidRPr="007D18C5">
        <w:t xml:space="preserve">important </w:t>
      </w:r>
      <w:r w:rsidRPr="007D18C5">
        <w:t xml:space="preserve">type of core-on-flake flaking found in </w:t>
      </w:r>
      <w:proofErr w:type="spellStart"/>
      <w:r w:rsidRPr="007D18C5">
        <w:t>Guanyindong</w:t>
      </w:r>
      <w:proofErr w:type="spellEnd"/>
      <w:r w:rsidRPr="007D18C5">
        <w:t xml:space="preserve"> is the </w:t>
      </w:r>
      <w:proofErr w:type="spellStart"/>
      <w:r w:rsidR="00201D50" w:rsidRPr="007D18C5">
        <w:t>K</w:t>
      </w:r>
      <w:r w:rsidRPr="007D18C5">
        <w:t>ombewa</w:t>
      </w:r>
      <w:proofErr w:type="spellEnd"/>
      <w:r w:rsidRPr="007D18C5">
        <w:t xml:space="preserve"> </w:t>
      </w:r>
      <w:r w:rsidR="00201D50" w:rsidRPr="007D18C5">
        <w:t>flake</w:t>
      </w:r>
      <w:r w:rsidR="0071509E">
        <w:t xml:space="preserve">s and cores </w:t>
      </w:r>
      <w:r w:rsidR="007D18C5" w:rsidRPr="007D18C5">
        <w:t>(</w:t>
      </w:r>
      <w:r w:rsidR="007D18C5" w:rsidRPr="007D18C5">
        <w:fldChar w:fldCharType="begin"/>
      </w:r>
      <w:r w:rsidR="007D18C5" w:rsidRPr="007D18C5">
        <w:instrText xml:space="preserve"> REF _Ref39017669 \h  \* MERGEFORMAT </w:instrText>
      </w:r>
      <w:r w:rsidR="007D18C5" w:rsidRPr="007D18C5">
        <w:fldChar w:fldCharType="separate"/>
      </w:r>
      <w:r w:rsidR="007D18C5" w:rsidRPr="007D18C5">
        <w:t>Figure 4</w:t>
      </w:r>
      <w:r w:rsidR="007D18C5" w:rsidRPr="007D18C5">
        <w:fldChar w:fldCharType="end"/>
      </w:r>
      <w:r w:rsidR="007D18C5" w:rsidRPr="007D18C5">
        <w:t>d, h, f-g)</w:t>
      </w:r>
      <w:r w:rsidRPr="007D18C5">
        <w:t xml:space="preserve">. </w:t>
      </w:r>
      <w:r w:rsidR="007A5D90" w:rsidRPr="007D18C5">
        <w:t xml:space="preserve">We found </w:t>
      </w:r>
      <w:r w:rsidR="00E73316" w:rsidRPr="007D18C5">
        <w:t xml:space="preserve">21 </w:t>
      </w:r>
      <w:proofErr w:type="spellStart"/>
      <w:r w:rsidR="00E73316" w:rsidRPr="007D18C5">
        <w:t>Kombewa</w:t>
      </w:r>
      <w:proofErr w:type="spellEnd"/>
      <w:r w:rsidR="00E73316" w:rsidRPr="007D18C5">
        <w:t xml:space="preserve"> flakes (median maximum dimension = 69</w:t>
      </w:r>
      <w:r w:rsidR="007A5D90" w:rsidRPr="007D18C5">
        <w:t xml:space="preserve"> </w:t>
      </w:r>
      <w:r w:rsidR="00E73316" w:rsidRPr="007D18C5">
        <w:t xml:space="preserve">mm), and 10 </w:t>
      </w:r>
      <w:proofErr w:type="spellStart"/>
      <w:r w:rsidR="00E73316" w:rsidRPr="007D18C5">
        <w:t>Kombewa</w:t>
      </w:r>
      <w:proofErr w:type="spellEnd"/>
      <w:r w:rsidR="00E73316" w:rsidRPr="007D18C5">
        <w:t xml:space="preserve"> cores (median maximum dimension = 82.4</w:t>
      </w:r>
      <w:r w:rsidR="007A5D90" w:rsidRPr="007D18C5">
        <w:t xml:space="preserve"> </w:t>
      </w:r>
      <w:r w:rsidR="00E73316" w:rsidRPr="007D18C5">
        <w:t>mm)</w:t>
      </w:r>
      <w:r w:rsidR="007A5D90" w:rsidRPr="007D18C5">
        <w:t>,</w:t>
      </w:r>
      <w:r w:rsidR="00E73316" w:rsidRPr="007D18C5">
        <w:t xml:space="preserve"> most of which show truncated faceting</w:t>
      </w:r>
      <w:r w:rsidR="00E73316" w:rsidRPr="00D35CA5">
        <w:t xml:space="preserve"> also. </w:t>
      </w:r>
      <w:proofErr w:type="spellStart"/>
      <w:r w:rsidR="00D577D0" w:rsidRPr="00D35CA5">
        <w:t>Kombewa</w:t>
      </w:r>
      <w:proofErr w:type="spellEnd"/>
      <w:r w:rsidR="00D577D0" w:rsidRPr="00D35CA5">
        <w:t xml:space="preserve"> production</w:t>
      </w:r>
      <w:r w:rsidR="00C64456">
        <w:t xml:space="preserve"> </w:t>
      </w:r>
      <w:r w:rsidR="009656BA" w:rsidRPr="00D35CA5">
        <w:t xml:space="preserve">is well known in </w:t>
      </w:r>
      <w:r w:rsidR="00764F24" w:rsidRPr="00D35CA5">
        <w:t>Africa</w:t>
      </w:r>
      <w:r w:rsidR="009656BA" w:rsidRPr="00D35CA5">
        <w:t xml:space="preserve">, but </w:t>
      </w:r>
      <w:r w:rsidR="00D577D0" w:rsidRPr="00D35CA5">
        <w:t>has</w:t>
      </w:r>
      <w:r w:rsidR="009656BA" w:rsidRPr="00D35CA5">
        <w:t xml:space="preserve"> also</w:t>
      </w:r>
      <w:r w:rsidR="00D577D0" w:rsidRPr="00D35CA5">
        <w:t xml:space="preserve"> been found in many lithic industries around Eurasia </w:t>
      </w:r>
      <w:r w:rsidR="00D577D0" w:rsidRPr="00D35CA5">
        <w:fldChar w:fldCharType="begin"/>
      </w:r>
      <w:r w:rsidR="00BF7FD4">
        <w:instrText xml:space="preserve"> ADDIN EN.CITE &lt;EndNote&gt;&lt;Cite&gt;&lt;Author&gt;Boëda&lt;/Author&gt;&lt;Year&gt;2018&lt;/Year&gt;&lt;RecNum&gt;5721&lt;/RecNum&gt;&lt;Prefix&gt;see &lt;/Prefix&gt;&lt;DisplayText&gt;see &lt;style face="superscript"&gt;47,48&lt;/style&gt;&lt;/DisplayText&gt;&lt;record&gt;&lt;rec-number&gt;5721&lt;/rec-number&gt;&lt;foreign-keys&gt;&lt;key app="EN" db-id="2e0tpp90z59szvexrf15t22p2ewafwer550w" timestamp="1551343477"&gt;5721&lt;/key&gt;&lt;/foreign-keys&gt;&lt;ref-type name="Book"&gt;6&lt;/ref-type&gt;&lt;contributors&gt;&lt;authors&gt;&lt;author&gt;Boëda, Eric&lt;/author&gt;&lt;author&gt;Au Présent, Préhistoire&lt;/author&gt;&lt;/authors&gt;&lt;/contributors&gt;&lt;titles&gt;&lt;title&gt;Techno-logique &amp;amp; Technologie Une Paléo-histoire des objets lithiques tranchants&lt;/title&gt;&lt;/titles&gt;&lt;dates&gt;&lt;year&gt;2018&lt;/year&gt;&lt;/dates&gt;&lt;isbn&gt;978-2-36461-004-0&lt;/isbn&gt;&lt;urls&gt;&lt;/urls&gt;&lt;/record&gt;&lt;/Cite&gt;&lt;Cite&gt;&lt;Author&gt;J. Wang&lt;/Author&gt;&lt;Year&gt;1994&lt;/Year&gt;&lt;RecNum&gt;5722&lt;/RecNum&gt;&lt;record&gt;&lt;rec-number&gt;5722&lt;/rec-number&gt;&lt;foreign-keys&gt;&lt;key app="EN" db-id="2e0tpp90z59szvexrf15t22p2ewafwer550w" timestamp="1551344020"&gt;5722&lt;/key&gt;&lt;/foreign-keys&gt;&lt;ref-type name="Journal Article"&gt;17&lt;/ref-type&gt;&lt;contributors&gt;&lt;authors&gt;&lt;author&gt;J. Wang, F.H. Tao, Y.R. Wang&lt;/author&gt;&lt;/authors&gt;&lt;/contributors&gt;&lt;titles&gt;&lt;title&gt;The report of excavation and survey at the Dingcun Site&lt;/title&gt;&lt;secondary-title&gt;Journal of Chinese Antiquity&lt;/secondary-title&gt;&lt;/titles&gt;&lt;periodical&gt;&lt;full-title&gt;Journal of Chinese Antiquity&lt;/full-title&gt;&lt;/periodical&gt;&lt;pages&gt;1-75&lt;/pages&gt;&lt;number&gt;3&lt;/number&gt;&lt;dates&gt;&lt;year&gt;1994&lt;/year&gt;&lt;/dates&gt;&lt;urls&gt;&lt;/urls&gt;&lt;/record&gt;&lt;/Cite&gt;&lt;/EndNote&gt;</w:instrText>
      </w:r>
      <w:r w:rsidR="00D577D0" w:rsidRPr="00D35CA5">
        <w:fldChar w:fldCharType="separate"/>
      </w:r>
      <w:r w:rsidR="00BF7FD4">
        <w:rPr>
          <w:noProof/>
        </w:rPr>
        <w:t xml:space="preserve">see </w:t>
      </w:r>
      <w:r w:rsidR="00BF7FD4" w:rsidRPr="00BF7FD4">
        <w:rPr>
          <w:noProof/>
          <w:vertAlign w:val="superscript"/>
        </w:rPr>
        <w:t>47,48</w:t>
      </w:r>
      <w:r w:rsidR="00D577D0" w:rsidRPr="00D35CA5">
        <w:fldChar w:fldCharType="end"/>
      </w:r>
      <w:r w:rsidR="00D577D0" w:rsidRPr="00D35CA5">
        <w:t xml:space="preserve">. </w:t>
      </w:r>
      <w:r w:rsidR="004E2297" w:rsidRPr="00D35CA5">
        <w:t>During the Early Stone Age, t</w:t>
      </w:r>
      <w:r w:rsidR="00D577D0" w:rsidRPr="00D35CA5">
        <w:t xml:space="preserve">he </w:t>
      </w:r>
      <w:proofErr w:type="spellStart"/>
      <w:r w:rsidR="00D577D0" w:rsidRPr="00D35CA5">
        <w:t>Kombewa</w:t>
      </w:r>
      <w:proofErr w:type="spellEnd"/>
      <w:r w:rsidR="00D577D0" w:rsidRPr="00D35CA5">
        <w:t xml:space="preserve"> technique is mainly used in the Acheulean assemblages from Africa and Europe before the development of Levallois strategies </w:t>
      </w:r>
      <w:r w:rsidR="00C64456">
        <w:fldChar w:fldCharType="begin"/>
      </w:r>
      <w:r w:rsidR="00BF7FD4">
        <w:instrText xml:space="preserve"> ADDIN EN.CITE &lt;EndNote&gt;&lt;Cite&gt;&lt;Author&gt;Inizan&lt;/Author&gt;&lt;Year&gt;1999&lt;/Year&gt;&lt;RecNum&gt;5723&lt;/RecNum&gt;&lt;DisplayText&gt;&lt;style face="superscript"&gt;49&lt;/style&gt;&lt;/DisplayText&gt;&lt;record&gt;&lt;rec-number&gt;5723&lt;/rec-number&gt;&lt;foreign-keys&gt;&lt;key app="EN" db-id="2e0tpp90z59szvexrf15t22p2ewafwer550w" timestamp="1551344381"&gt;5723&lt;/key&gt;&lt;/foreign-keys&gt;&lt;ref-type name="Book"&gt;6&lt;/ref-type&gt;&lt;contributors&gt;&lt;authors&gt;&lt;author&gt;Inizan, M.-L., Reduron-Ballinger, M., Roche, H., Tixier, J.,&lt;/author&gt;&lt;/authors&gt;&lt;/contributors&gt;&lt;titles&gt;&lt;title&gt;Technology and Terminology of Knapped Stone&lt;/title&gt;&lt;/titles&gt;&lt;dates&gt;&lt;year&gt;1999&lt;/year&gt;&lt;/dates&gt;&lt;pub-location&gt;Paris&lt;/pub-location&gt;&lt;publisher&gt;CREP, Nanterre&lt;/publisher&gt;&lt;urls&gt;&lt;/urls&gt;&lt;/record&gt;&lt;/Cite&gt;&lt;/EndNote&gt;</w:instrText>
      </w:r>
      <w:r w:rsidR="00C64456">
        <w:fldChar w:fldCharType="separate"/>
      </w:r>
      <w:r w:rsidR="00BF7FD4" w:rsidRPr="00BF7FD4">
        <w:rPr>
          <w:noProof/>
          <w:vertAlign w:val="superscript"/>
        </w:rPr>
        <w:t>49</w:t>
      </w:r>
      <w:r w:rsidR="00C64456">
        <w:fldChar w:fldCharType="end"/>
      </w:r>
      <w:r w:rsidR="00D577D0" w:rsidRPr="00D35CA5">
        <w:t xml:space="preserve">. At </w:t>
      </w:r>
      <w:proofErr w:type="spellStart"/>
      <w:r w:rsidR="00D577D0" w:rsidRPr="00D35CA5">
        <w:t>Guanyindong</w:t>
      </w:r>
      <w:proofErr w:type="spellEnd"/>
      <w:r w:rsidR="00D577D0" w:rsidRPr="00D35CA5">
        <w:t xml:space="preserve">, the </w:t>
      </w:r>
      <w:proofErr w:type="spellStart"/>
      <w:r w:rsidR="00D577D0" w:rsidRPr="00D35CA5">
        <w:t>Kombewa</w:t>
      </w:r>
      <w:proofErr w:type="spellEnd"/>
      <w:r w:rsidR="00D577D0" w:rsidRPr="00D35CA5">
        <w:t xml:space="preserve"> method </w:t>
      </w:r>
      <w:r w:rsidR="007D18C5">
        <w:t>wa</w:t>
      </w:r>
      <w:r w:rsidR="00D577D0" w:rsidRPr="00D35CA5">
        <w:t>s utilized to produce relatively small flakes with sharp edges.</w:t>
      </w:r>
    </w:p>
    <w:p w14:paraId="08BB3EC4" w14:textId="098B0657" w:rsidR="00DC6020" w:rsidRPr="00D35CA5" w:rsidRDefault="00A55E8F" w:rsidP="005D267E">
      <w:pPr>
        <w:pStyle w:val="2"/>
        <w:numPr>
          <w:ilvl w:val="0"/>
          <w:numId w:val="7"/>
        </w:numPr>
        <w:rPr>
          <w:sz w:val="24"/>
          <w:szCs w:val="24"/>
        </w:rPr>
      </w:pPr>
      <w:r w:rsidRPr="00A55E8F">
        <w:rPr>
          <w:snapToGrid w:val="0"/>
          <w:color w:val="000000"/>
          <w:w w:val="0"/>
          <w:sz w:val="0"/>
          <w:szCs w:val="0"/>
          <w:u w:color="000000"/>
          <w:bdr w:val="none" w:sz="0" w:space="0" w:color="000000"/>
          <w:shd w:val="clear" w:color="000000" w:fill="000000"/>
          <w:lang w:val="x-none" w:eastAsia="x-none" w:bidi="x-none"/>
        </w:rPr>
        <w:t xml:space="preserve"> </w:t>
      </w:r>
      <w:r w:rsidR="00813D30" w:rsidRPr="00D35CA5">
        <w:rPr>
          <w:sz w:val="24"/>
          <w:szCs w:val="24"/>
        </w:rPr>
        <w:t>Volumetric exploitation</w:t>
      </w:r>
    </w:p>
    <w:p w14:paraId="1BAB2D48" w14:textId="67388126" w:rsidR="00D721EE" w:rsidRDefault="002A1131" w:rsidP="00764F24">
      <w:pPr>
        <w:autoSpaceDE w:val="0"/>
        <w:autoSpaceDN w:val="0"/>
        <w:adjustRightInd w:val="0"/>
        <w:spacing w:line="360" w:lineRule="auto"/>
      </w:pPr>
      <w:r w:rsidRPr="00D35CA5">
        <w:t>Cores presenting a volumetric exploitation</w:t>
      </w:r>
      <w:r w:rsidR="00A3270D" w:rsidRPr="00D35CA5">
        <w:t xml:space="preserve"> </w:t>
      </w:r>
      <w:r w:rsidR="00764F24">
        <w:t xml:space="preserve">(e.g. </w:t>
      </w:r>
      <w:r w:rsidR="00764F24" w:rsidRPr="00764F24">
        <w:t>pyramidal</w:t>
      </w:r>
      <w:r w:rsidR="00764F24">
        <w:t>,</w:t>
      </w:r>
      <w:r w:rsidR="00764F24" w:rsidRPr="00764F24">
        <w:t xml:space="preserve"> prismatic</w:t>
      </w:r>
      <w:r w:rsidR="00764F24">
        <w:t>, etc. geometries, where the striking platform is prepared but the convexities are not prepared and only the natural convexities of the raw block are used</w:t>
      </w:r>
      <w:r w:rsidR="0071509E">
        <w:t xml:space="preserve">; These cores utilize the volume of the core rather than  </w:t>
      </w:r>
      <w:r w:rsidR="00751526">
        <w:t xml:space="preserve">one </w:t>
      </w:r>
      <w:r w:rsidR="0071509E">
        <w:t>surface</w:t>
      </w:r>
      <w:r w:rsidR="0071509E">
        <w:fldChar w:fldCharType="begin">
          <w:fldData xml:space="preserve">PEVuZE5vdGU+PENpdGUgRXhjbHVkZUF1dGg9IjEiIEV4Y2x1ZGVZZWFyPSIxIj48QXV0aG9yPkNh
cm1pZ25hbmk8L0F1dGhvcj48WWVhcj4yMDE3PC9ZZWFyPjxSZWNOdW0+NTkwNTwvUmVjTnVtPjxE
aXNwbGF5VGV4dD48c3R5bGUgZmFjZT0ic3VwZXJzY3JpcHQiPjUwPC9zdHlsZT48L0Rpc3BsYXlU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BF7FD4">
        <w:instrText xml:space="preserve"> ADDIN EN.CITE </w:instrText>
      </w:r>
      <w:r w:rsidR="00BF7FD4">
        <w:fldChar w:fldCharType="begin">
          <w:fldData xml:space="preserve">PEVuZE5vdGU+PENpdGUgRXhjbHVkZUF1dGg9IjEiIEV4Y2x1ZGVZZWFyPSIxIj48QXV0aG9yPkNh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</w:fldData>
        </w:fldChar>
      </w:r>
      <w:r w:rsidR="00BF7FD4">
        <w:instrText xml:space="preserve"> ADDIN EN.CITE.DATA </w:instrText>
      </w:r>
      <w:r w:rsidR="00BF7FD4">
        <w:fldChar w:fldCharType="end"/>
      </w:r>
      <w:r w:rsidR="006C76ED">
        <w:fldChar w:fldCharType="separate"/>
      </w:r>
      <w:r w:rsidR="00BF7FD4" w:rsidRPr="00BF7FD4">
        <w:rPr>
          <w:noProof/>
          <w:vertAlign w:val="superscript"/>
        </w:rPr>
        <w:t>50</w:t>
      </w:r>
      <w:r w:rsidR="0071509E">
        <w:fldChar w:fldCharType="end"/>
      </w:r>
      <w:r w:rsidR="00764F24">
        <w:t xml:space="preserve">) </w:t>
      </w:r>
      <w:r w:rsidR="00A3270D" w:rsidRPr="00D35CA5">
        <w:t>a</w:t>
      </w:r>
      <w:r w:rsidR="00DC6020" w:rsidRPr="00D35CA5">
        <w:t>ppeared in a small quantity</w:t>
      </w:r>
      <w:r w:rsidR="00652A89" w:rsidRPr="00D35CA5">
        <w:t xml:space="preserve"> (</w:t>
      </w:r>
      <w:r w:rsidR="00ED41E4">
        <w:t xml:space="preserve">n = </w:t>
      </w:r>
      <w:r w:rsidR="00CC1052">
        <w:t xml:space="preserve">12, </w:t>
      </w:r>
      <w:r w:rsidR="00652A89">
        <w:t xml:space="preserve">see examples in </w:t>
      </w:r>
      <w:r w:rsidR="00652A89" w:rsidRPr="00AB4448">
        <w:rPr>
          <w:b/>
          <w:bCs/>
        </w:rPr>
        <w:fldChar w:fldCharType="begin"/>
      </w:r>
      <w:r w:rsidR="00652A89" w:rsidRPr="00AB4448">
        <w:rPr>
          <w:b/>
          <w:bCs/>
        </w:rPr>
        <w:instrText xml:space="preserve"> REF _Ref39017880 \h  \* MERGEFORMAT </w:instrText>
      </w:r>
      <w:r w:rsidR="00652A89" w:rsidRPr="00AB4448">
        <w:rPr>
          <w:b/>
          <w:bCs/>
        </w:rPr>
      </w:r>
      <w:r w:rsidR="00652A89" w:rsidRPr="00AB4448">
        <w:rPr>
          <w:b/>
          <w:bCs/>
        </w:rPr>
        <w:fldChar w:fldCharType="separate"/>
      </w:r>
      <w:r w:rsidR="00652A89" w:rsidRPr="0081667D">
        <w:rPr>
          <w:b/>
          <w:bCs/>
        </w:rPr>
        <w:t xml:space="preserve">Figure </w:t>
      </w:r>
      <w:r w:rsidR="00652A89">
        <w:rPr>
          <w:b/>
          <w:bCs/>
        </w:rPr>
        <w:t>5</w:t>
      </w:r>
      <w:r w:rsidR="00652A89" w:rsidRPr="00AB4448">
        <w:rPr>
          <w:b/>
          <w:bCs/>
        </w:rPr>
        <w:fldChar w:fldCharType="end"/>
      </w:r>
      <w:r w:rsidR="00652A89">
        <w:rPr>
          <w:b/>
          <w:bCs/>
        </w:rPr>
        <w:t xml:space="preserve"> and SI Figure S4</w:t>
      </w:r>
      <w:r w:rsidR="00652A89" w:rsidRPr="00D35CA5">
        <w:t>)</w:t>
      </w:r>
      <w:r w:rsidRPr="00D35CA5">
        <w:t xml:space="preserve">. </w:t>
      </w:r>
      <w:r w:rsidR="00274B8C">
        <w:t xml:space="preserve"> </w:t>
      </w:r>
      <w:r w:rsidR="00212291">
        <w:t>Almost half</w:t>
      </w:r>
      <w:r w:rsidR="00212291" w:rsidRPr="00D35CA5">
        <w:t xml:space="preserve"> </w:t>
      </w:r>
      <w:r w:rsidRPr="00D35CA5">
        <w:t>of their striking platform</w:t>
      </w:r>
      <w:r w:rsidR="00274B8C">
        <w:t>s</w:t>
      </w:r>
      <w:r w:rsidR="00212291">
        <w:t xml:space="preserve"> </w:t>
      </w:r>
      <w:r w:rsidR="00274B8C">
        <w:t>were</w:t>
      </w:r>
      <w:r w:rsidR="00D35A60" w:rsidRPr="00D35CA5">
        <w:t xml:space="preserve"> </w:t>
      </w:r>
      <w:r w:rsidR="00C7111E" w:rsidRPr="00C7111E">
        <w:t>parsimonious</w:t>
      </w:r>
      <w:r w:rsidR="00C7111E">
        <w:t>ly</w:t>
      </w:r>
      <w:r w:rsidR="00D35A60" w:rsidRPr="00D35CA5">
        <w:t xml:space="preserve"> </w:t>
      </w:r>
      <w:r w:rsidRPr="00D35CA5">
        <w:t>prepared</w:t>
      </w:r>
      <w:r w:rsidR="00EA45FC">
        <w:t>. R</w:t>
      </w:r>
      <w:r w:rsidR="00FA23FD">
        <w:t>eduction was by direct hard hammer, and most cores have no cortex</w:t>
      </w:r>
      <w:r w:rsidR="00D35A60" w:rsidRPr="00D35CA5">
        <w:t xml:space="preserve">. Those preparations are </w:t>
      </w:r>
      <w:r w:rsidR="007F2414" w:rsidRPr="00D35CA5">
        <w:t>clearly demonstrated</w:t>
      </w:r>
      <w:r w:rsidRPr="00D35CA5">
        <w:t xml:space="preserve"> </w:t>
      </w:r>
      <w:r w:rsidR="00625D7B" w:rsidRPr="00D35CA5">
        <w:t xml:space="preserve">through successive small removals </w:t>
      </w:r>
      <w:r w:rsidR="00274B8C">
        <w:t>on</w:t>
      </w:r>
      <w:r w:rsidR="00274B8C" w:rsidRPr="00D35CA5">
        <w:t xml:space="preserve"> </w:t>
      </w:r>
      <w:r w:rsidR="00625D7B" w:rsidRPr="00D35CA5">
        <w:t>the striking part</w:t>
      </w:r>
      <w:r w:rsidR="00554F4E">
        <w:t>,</w:t>
      </w:r>
      <w:r w:rsidR="00625D7B" w:rsidRPr="00D35CA5">
        <w:t xml:space="preserve"> leav</w:t>
      </w:r>
      <w:r w:rsidR="00554F4E">
        <w:t>ing</w:t>
      </w:r>
      <w:r w:rsidR="00625D7B" w:rsidRPr="00D35CA5">
        <w:t xml:space="preserve"> the remain</w:t>
      </w:r>
      <w:r w:rsidR="00554F4E">
        <w:t>der of the surface</w:t>
      </w:r>
      <w:r w:rsidR="00625D7B" w:rsidRPr="00D35CA5">
        <w:t xml:space="preserve"> nearly untouched (cortical or minimally prepared). </w:t>
      </w:r>
      <w:r w:rsidR="00EA45FC">
        <w:t>Other preparations come from the maintain of c</w:t>
      </w:r>
      <w:r w:rsidR="00D63777">
        <w:t>ore</w:t>
      </w:r>
      <w:r w:rsidR="00D63777" w:rsidRPr="00D35CA5">
        <w:t xml:space="preserve"> volume by centralizing </w:t>
      </w:r>
      <w:r w:rsidR="00D63777">
        <w:t xml:space="preserve">the </w:t>
      </w:r>
      <w:r w:rsidR="00D63777" w:rsidRPr="00D35CA5">
        <w:t>working surface through detach</w:t>
      </w:r>
      <w:r w:rsidR="00D63777">
        <w:t>ment of</w:t>
      </w:r>
      <w:r w:rsidR="00D63777" w:rsidRPr="00D35CA5">
        <w:t xml:space="preserve"> rear lateral removals</w:t>
      </w:r>
      <w:r w:rsidR="00EA45FC">
        <w:t xml:space="preserve"> </w:t>
      </w:r>
      <w:r w:rsidR="00EA45FC">
        <w:fldChar w:fldCharType="begin"/>
      </w:r>
      <w:r w:rsidR="00BF7FD4">
        <w:instrText xml:space="preserve"> ADDIN EN.CITE &lt;EndNote&gt;&lt;Cite&gt;&lt;Author&gt;Carmignani&lt;/Author&gt;&lt;Year&gt;2017&lt;/Year&gt;&lt;RecNum&gt;5905&lt;/RecNum&gt;&lt;DisplayText&gt;&lt;style face="superscript"&gt;50&lt;/style&gt;&lt;/DisplayText&gt;&lt;record&gt;&lt;rec-number&gt;5905&lt;/rec-number&gt;&lt;foreign-keys&gt;&lt;key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00EA45FC">
        <w:fldChar w:fldCharType="separate"/>
      </w:r>
      <w:r w:rsidR="00BF7FD4" w:rsidRPr="00BF7FD4">
        <w:rPr>
          <w:noProof/>
          <w:vertAlign w:val="superscript"/>
        </w:rPr>
        <w:t>50</w:t>
      </w:r>
      <w:r w:rsidR="00EA45FC">
        <w:fldChar w:fldCharType="end"/>
      </w:r>
      <w:r w:rsidR="00D63777" w:rsidRPr="00D35CA5">
        <w:t xml:space="preserve">.  </w:t>
      </w:r>
      <w:r w:rsidR="005E5A55" w:rsidRPr="00D35CA5">
        <w:t>The selection of b</w:t>
      </w:r>
      <w:r w:rsidR="007F2414" w:rsidRPr="00D35CA5">
        <w:t xml:space="preserve">lanks was intentionally </w:t>
      </w:r>
      <w:r w:rsidR="005E5A55" w:rsidRPr="00D35CA5">
        <w:t>focused</w:t>
      </w:r>
      <w:r w:rsidR="007F2414" w:rsidRPr="00D35CA5">
        <w:t xml:space="preserve"> on</w:t>
      </w:r>
      <w:r w:rsidR="00086487" w:rsidRPr="00D35CA5">
        <w:t xml:space="preserve"> columnar nodule</w:t>
      </w:r>
      <w:r w:rsidR="00554F4E">
        <w:t>s</w:t>
      </w:r>
      <w:r w:rsidR="00086487" w:rsidRPr="00D35CA5">
        <w:t xml:space="preserve"> or chunk</w:t>
      </w:r>
      <w:r w:rsidR="00554F4E">
        <w:t>s</w:t>
      </w:r>
      <w:r w:rsidR="00086487" w:rsidRPr="00D35CA5">
        <w:t xml:space="preserve"> with one </w:t>
      </w:r>
      <w:r w:rsidR="00554F4E">
        <w:t xml:space="preserve">flat </w:t>
      </w:r>
      <w:r w:rsidR="00086487" w:rsidRPr="00D35CA5">
        <w:t>surface. The flat surface, thus, c</w:t>
      </w:r>
      <w:r w:rsidR="00046BA4">
        <w:t>ould</w:t>
      </w:r>
      <w:r w:rsidR="00086487" w:rsidRPr="00D35CA5">
        <w:t xml:space="preserve"> potentially serve as </w:t>
      </w:r>
      <w:r w:rsidR="00554F4E">
        <w:t xml:space="preserve">a </w:t>
      </w:r>
      <w:r w:rsidR="00086487" w:rsidRPr="00D35CA5">
        <w:t>striking platform.</w:t>
      </w:r>
      <w:r w:rsidR="002E43C5">
        <w:t xml:space="preserve"> </w:t>
      </w:r>
      <w:r w:rsidR="00086487" w:rsidRPr="00D35CA5">
        <w:t xml:space="preserve"> The sizes of </w:t>
      </w:r>
      <w:r w:rsidR="00046BA4">
        <w:t xml:space="preserve">these </w:t>
      </w:r>
      <w:r w:rsidR="00086487" w:rsidRPr="00D35CA5">
        <w:t>cores are consistent</w:t>
      </w:r>
      <w:r w:rsidR="00764F24">
        <w:t>ly</w:t>
      </w:r>
      <w:r w:rsidR="00086487" w:rsidRPr="00D35CA5">
        <w:t xml:space="preserve"> smaller </w:t>
      </w:r>
      <w:r w:rsidR="00046BA4" w:rsidRPr="00D35CA5">
        <w:t>(around 50</w:t>
      </w:r>
      <w:r w:rsidR="00046BA4">
        <w:t xml:space="preserve"> </w:t>
      </w:r>
      <w:r w:rsidR="00046BA4" w:rsidRPr="00D35CA5">
        <w:t>mm</w:t>
      </w:r>
      <w:r w:rsidR="00ED6101">
        <w:t>, p</w:t>
      </w:r>
      <w:r w:rsidR="00667061">
        <w:t>=</w:t>
      </w:r>
      <w:r w:rsidR="00ED6101" w:rsidRPr="00ED6101">
        <w:t>0.0003</w:t>
      </w:r>
      <w:r w:rsidR="00667061">
        <w:t>3</w:t>
      </w:r>
      <w:r w:rsidR="00046BA4" w:rsidRPr="00D35CA5">
        <w:t xml:space="preserve">) </w:t>
      </w:r>
      <w:r w:rsidR="00086487" w:rsidRPr="00D35CA5">
        <w:t>than general cores</w:t>
      </w:r>
      <w:r w:rsidR="00212291">
        <w:t xml:space="preserve"> (see SI)</w:t>
      </w:r>
      <w:r w:rsidR="00046BA4">
        <w:t>,</w:t>
      </w:r>
      <w:r w:rsidR="00A545B0" w:rsidRPr="00D35CA5">
        <w:t xml:space="preserve"> </w:t>
      </w:r>
      <w:r w:rsidR="00086487" w:rsidRPr="00D35CA5">
        <w:t>with no cores found larger than 100</w:t>
      </w:r>
      <w:r w:rsidR="00046BA4">
        <w:t xml:space="preserve"> </w:t>
      </w:r>
      <w:r w:rsidR="00086487" w:rsidRPr="00D35CA5">
        <w:t>mm.</w:t>
      </w:r>
      <w:r w:rsidR="007F2414" w:rsidRPr="00D35CA5">
        <w:t xml:space="preserve"> </w:t>
      </w:r>
    </w:p>
    <w:p w14:paraId="7EDE8186" w14:textId="77777777" w:rsidR="00ED6101" w:rsidRPr="00D35CA5" w:rsidRDefault="00ED6101" w:rsidP="00764F24">
      <w:pPr>
        <w:autoSpaceDE w:val="0"/>
        <w:autoSpaceDN w:val="0"/>
        <w:adjustRightInd w:val="0"/>
        <w:spacing w:line="360" w:lineRule="auto"/>
      </w:pPr>
    </w:p>
    <w:p w14:paraId="64DFE715" w14:textId="2E350725" w:rsidR="00A545B0" w:rsidRPr="00D35CA5" w:rsidRDefault="00D721EE" w:rsidP="00DC6020">
      <w:pPr>
        <w:autoSpaceDE w:val="0"/>
        <w:autoSpaceDN w:val="0"/>
        <w:adjustRightInd w:val="0"/>
        <w:spacing w:line="360" w:lineRule="auto"/>
      </w:pPr>
      <w:r w:rsidRPr="00D35CA5">
        <w:lastRenderedPageBreak/>
        <w:t xml:space="preserve">However, </w:t>
      </w:r>
      <w:r w:rsidR="00274B8C">
        <w:t>very few</w:t>
      </w:r>
      <w:r w:rsidR="00274B8C" w:rsidRPr="00D35CA5">
        <w:t xml:space="preserve"> </w:t>
      </w:r>
      <w:r w:rsidR="00FA23FD">
        <w:t>by-</w:t>
      </w:r>
      <w:r w:rsidR="00947B09" w:rsidRPr="00D35CA5">
        <w:t xml:space="preserve">products </w:t>
      </w:r>
      <w:r w:rsidR="00146831">
        <w:t xml:space="preserve">(n = 11) </w:t>
      </w:r>
      <w:r w:rsidR="00947B09" w:rsidRPr="00D35CA5">
        <w:t xml:space="preserve">related to this reduction </w:t>
      </w:r>
      <w:r w:rsidR="00764F24">
        <w:t>have been</w:t>
      </w:r>
      <w:r w:rsidR="00764F24" w:rsidRPr="00D35CA5">
        <w:t xml:space="preserve"> </w:t>
      </w:r>
      <w:r w:rsidR="00255232" w:rsidRPr="00D35CA5">
        <w:t>found</w:t>
      </w:r>
      <w:r w:rsidR="00947B09" w:rsidRPr="00D35CA5">
        <w:t xml:space="preserve"> in the </w:t>
      </w:r>
      <w:r w:rsidR="00255232" w:rsidRPr="00D35CA5">
        <w:t>system</w:t>
      </w:r>
      <w:r w:rsidR="00947B09" w:rsidRPr="00D35CA5">
        <w:t xml:space="preserve">. </w:t>
      </w:r>
      <w:r w:rsidR="00554F4E">
        <w:t>This</w:t>
      </w:r>
      <w:r w:rsidR="00554F4E" w:rsidRPr="00D35CA5">
        <w:t xml:space="preserve"> </w:t>
      </w:r>
      <w:r w:rsidR="00947B09" w:rsidRPr="00D35CA5">
        <w:t xml:space="preserve">may </w:t>
      </w:r>
      <w:r w:rsidR="00255232" w:rsidRPr="00D35CA5">
        <w:t>due to the transport</w:t>
      </w:r>
      <w:r w:rsidR="00764F24">
        <w:t>ation</w:t>
      </w:r>
      <w:r w:rsidR="00255232" w:rsidRPr="00D35CA5">
        <w:t xml:space="preserve"> of end-products</w:t>
      </w:r>
      <w:r w:rsidRPr="00D35CA5">
        <w:t xml:space="preserve"> outside of the site</w:t>
      </w:r>
      <w:r w:rsidR="00764F24">
        <w:t>,</w:t>
      </w:r>
      <w:r w:rsidR="00255232" w:rsidRPr="00D35CA5">
        <w:t xml:space="preserve"> or the importation of the cores from elsewhere</w:t>
      </w:r>
      <w:r w:rsidR="00764F24">
        <w:t xml:space="preserve">, </w:t>
      </w:r>
      <w:r w:rsidR="00255232" w:rsidRPr="00D35CA5">
        <w:t xml:space="preserve">since frequent mobility </w:t>
      </w:r>
      <w:r w:rsidR="00F16057">
        <w:t>seems to be</w:t>
      </w:r>
      <w:r w:rsidR="00F16057" w:rsidRPr="00D35CA5">
        <w:t xml:space="preserve"> </w:t>
      </w:r>
      <w:r w:rsidR="00255232" w:rsidRPr="00D35CA5">
        <w:t xml:space="preserve">one of the distinctive strategies of the site. </w:t>
      </w:r>
      <w:r w:rsidRPr="00D35CA5">
        <w:t xml:space="preserve"> </w:t>
      </w:r>
    </w:p>
    <w:p w14:paraId="0747FE09" w14:textId="77777777" w:rsidR="00F629CF" w:rsidRDefault="00CF4BF7">
      <w:pPr>
        <w:keepNext/>
        <w:spacing w:line="360" w:lineRule="auto"/>
        <w:jc w:val="both"/>
        <w:rPr>
          <w:noProof/>
          <w:snapToGrid w:val="0"/>
          <w:color w:val="000000"/>
          <w:w w:val="0"/>
          <w:sz w:val="0"/>
          <w:szCs w:val="0"/>
          <w:u w:color="000000"/>
          <w:bdr w:val="none" w:sz="0" w:space="0" w:color="000000"/>
          <w:shd w:val="clear" w:color="000000" w:fill="000000"/>
          <w:lang w:val="x-none" w:eastAsia="x-none" w:bidi="x-none"/>
        </w:rPr>
      </w:pPr>
      <w:r w:rsidRPr="00CF4BF7">
        <w:rPr>
          <w:snapToGrid w:val="0"/>
          <w:color w:val="000000"/>
          <w:w w:val="0"/>
          <w:sz w:val="0"/>
          <w:szCs w:val="0"/>
          <w:u w:color="000000"/>
          <w:bdr w:val="none" w:sz="0" w:space="0" w:color="000000"/>
          <w:shd w:val="clear" w:color="000000" w:fill="000000"/>
          <w:lang w:val="x-none" w:eastAsia="x-none" w:bidi="x-none"/>
        </w:rPr>
        <w:t xml:space="preserve"> </w:t>
      </w:r>
    </w:p>
    <w:p w14:paraId="3765A550" w14:textId="77777777" w:rsidR="007D54D8" w:rsidRPr="007D54D8" w:rsidRDefault="007D54D8" w:rsidP="007D54D8"/>
    <w:p w14:paraId="3D3B7A75" w14:textId="04908EA4" w:rsidR="003479F8" w:rsidRDefault="003479F8" w:rsidP="00AF7AB5">
      <w:pPr>
        <w:pStyle w:val="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Discussion</w:t>
      </w:r>
    </w:p>
    <w:p w14:paraId="38BCED51" w14:textId="77777777" w:rsidR="00554F4E" w:rsidRPr="00087BC7" w:rsidRDefault="00554F4E" w:rsidP="006B2563"/>
    <w:p w14:paraId="79505D49" w14:textId="52B68F3F" w:rsidR="00E36ADE" w:rsidRPr="00D35CA5" w:rsidRDefault="00E10F5D">
      <w:pPr>
        <w:autoSpaceDE w:val="0"/>
        <w:autoSpaceDN w:val="0"/>
        <w:adjustRightInd w:val="0"/>
        <w:spacing w:line="360" w:lineRule="auto"/>
      </w:pPr>
      <w:r w:rsidRPr="00D35CA5">
        <w:t xml:space="preserve">The variability of </w:t>
      </w:r>
      <w:r w:rsidR="00087BC7">
        <w:t>LMP</w:t>
      </w:r>
      <w:r w:rsidRPr="00D35CA5">
        <w:t xml:space="preserve"> </w:t>
      </w:r>
      <w:r w:rsidR="00E24543">
        <w:t>lithic technology in East Asia</w:t>
      </w:r>
      <w:r w:rsidR="004E5266" w:rsidRPr="00D35CA5">
        <w:t xml:space="preserve"> </w:t>
      </w:r>
      <w:r w:rsidR="00554F4E">
        <w:t xml:space="preserve">was </w:t>
      </w:r>
      <w:r w:rsidR="004E5266" w:rsidRPr="00D35CA5">
        <w:t xml:space="preserve">clearly more complex than the classificatory schemes </w:t>
      </w:r>
      <w:r w:rsidR="00764F24">
        <w:t>in current</w:t>
      </w:r>
      <w:r w:rsidR="004C1A31" w:rsidRPr="00D35CA5">
        <w:t xml:space="preserve"> </w:t>
      </w:r>
      <w:r w:rsidR="004E5266" w:rsidRPr="00D35CA5">
        <w:t xml:space="preserve">use </w:t>
      </w:r>
      <w:r w:rsidR="00E24543">
        <w:t xml:space="preserve">for </w:t>
      </w:r>
      <w:r w:rsidR="00E24543" w:rsidRPr="00D35CA5">
        <w:t>lithic systematics</w:t>
      </w:r>
      <w:r w:rsidR="00E24543">
        <w:t xml:space="preserve"> in this region. </w:t>
      </w:r>
      <w:r w:rsidR="003F369C" w:rsidRPr="00D35CA5">
        <w:t>Th</w:t>
      </w:r>
      <w:r w:rsidR="00E24543">
        <w:t>e</w:t>
      </w:r>
      <w:r w:rsidR="003F369C" w:rsidRPr="00D35CA5">
        <w:t xml:space="preserve"> </w:t>
      </w:r>
      <w:r w:rsidR="00E24543">
        <w:t xml:space="preserve">technical </w:t>
      </w:r>
      <w:r w:rsidR="003F369C" w:rsidRPr="00D35CA5">
        <w:t xml:space="preserve">knowledge </w:t>
      </w:r>
      <w:r w:rsidR="00554F4E">
        <w:t>evident at</w:t>
      </w:r>
      <w:r w:rsidR="00554F4E" w:rsidRPr="00D35CA5">
        <w:t xml:space="preserve"> </w:t>
      </w:r>
      <w:proofErr w:type="spellStart"/>
      <w:r w:rsidR="009E6338" w:rsidRPr="00D35CA5">
        <w:t>Guanyindong</w:t>
      </w:r>
      <w:proofErr w:type="spellEnd"/>
      <w:r w:rsidR="009E6338" w:rsidRPr="00D35CA5">
        <w:t xml:space="preserve"> </w:t>
      </w:r>
      <w:r w:rsidR="003F369C" w:rsidRPr="00D35CA5">
        <w:t xml:space="preserve">may </w:t>
      </w:r>
      <w:r w:rsidR="006A0B83" w:rsidRPr="00D35CA5">
        <w:t xml:space="preserve">initially </w:t>
      </w:r>
      <w:r w:rsidR="00E24543">
        <w:t>have arisen</w:t>
      </w:r>
      <w:r w:rsidR="006A0B83" w:rsidRPr="00D35CA5">
        <w:t xml:space="preserve"> </w:t>
      </w:r>
      <w:r w:rsidR="00747E1A">
        <w:t>among the small</w:t>
      </w:r>
      <w:r w:rsidR="002E6E9E">
        <w:t xml:space="preserve"> groups of hominins </w:t>
      </w:r>
      <w:r w:rsidR="007D3277" w:rsidRPr="00D35CA5">
        <w:t xml:space="preserve">that implemented techno-cultural diversity </w:t>
      </w:r>
      <w:r w:rsidR="00E24543">
        <w:t xml:space="preserve">as they </w:t>
      </w:r>
      <w:r w:rsidR="006A0B83" w:rsidRPr="00D35CA5">
        <w:t xml:space="preserve">repeatedly occupied the cave </w:t>
      </w:r>
      <w:r w:rsidR="003F369C" w:rsidRPr="00D35CA5">
        <w:t>during the L</w:t>
      </w:r>
      <w:r w:rsidR="0062029F">
        <w:t>MP</w:t>
      </w:r>
      <w:r w:rsidR="00E82F1A">
        <w:t xml:space="preserve"> </w:t>
      </w:r>
      <w:r w:rsidR="00004D75">
        <w:fldChar w:fldCharType="begin"/>
      </w:r>
      <w:r w:rsidR="00BF7FD4">
        <w:instrText xml:space="preserve"> ADDIN EN.CITE &lt;EndNote&gt;&lt;Cite&gt;&lt;Author&gt;Lycett&lt;/Author&gt;&lt;Year&gt;2010&lt;/Year&gt;&lt;RecNum&gt;5020&lt;/RecNum&gt;&lt;DisplayText&gt;&lt;style face="superscript"&gt;51&lt;/style&gt;&lt;/DisplayText&gt;&lt;record&gt;&lt;rec-number&gt;5020&lt;/rec-number&gt;&lt;foreign-keys&gt;&lt;key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004D75">
        <w:fldChar w:fldCharType="separate"/>
      </w:r>
      <w:r w:rsidR="00BF7FD4" w:rsidRPr="00BF7FD4">
        <w:rPr>
          <w:noProof/>
          <w:vertAlign w:val="superscript"/>
        </w:rPr>
        <w:t>51</w:t>
      </w:r>
      <w:r w:rsidR="00004D75">
        <w:fldChar w:fldCharType="end"/>
      </w:r>
      <w:r w:rsidR="006A0B83" w:rsidRPr="00D35CA5">
        <w:t xml:space="preserve">. </w:t>
      </w:r>
      <w:r w:rsidR="00771CEB">
        <w:t>The</w:t>
      </w:r>
      <w:r w:rsidR="00747E1A">
        <w:t xml:space="preserve"> various</w:t>
      </w:r>
      <w:r w:rsidR="000C3214" w:rsidRPr="00D35CA5">
        <w:t xml:space="preserve"> </w:t>
      </w:r>
      <w:r w:rsidR="00E82F1A">
        <w:t xml:space="preserve">technological </w:t>
      </w:r>
      <w:r w:rsidR="00771CEB" w:rsidRPr="00D35CA5">
        <w:t>systems</w:t>
      </w:r>
      <w:r w:rsidR="00747E1A" w:rsidRPr="00D35CA5">
        <w:t xml:space="preserve"> </w:t>
      </w:r>
      <w:r w:rsidR="00771CEB">
        <w:t>were</w:t>
      </w:r>
      <w:r w:rsidR="000C3214" w:rsidRPr="00D35CA5">
        <w:t xml:space="preserve"> entangled internally</w:t>
      </w:r>
      <w:r w:rsidR="00771CEB">
        <w:t xml:space="preserve">, </w:t>
      </w:r>
      <w:r w:rsidR="00C65BD0">
        <w:t>such like</w:t>
      </w:r>
      <w:r w:rsidR="00747E1A">
        <w:t xml:space="preserve"> t</w:t>
      </w:r>
      <w:r w:rsidR="000C3214" w:rsidRPr="00D35CA5">
        <w:t>he flake</w:t>
      </w:r>
      <w:r w:rsidR="00554F4E">
        <w:t>s</w:t>
      </w:r>
      <w:r w:rsidR="000C3214" w:rsidRPr="00D35CA5">
        <w:t xml:space="preserve"> produced by </w:t>
      </w:r>
      <w:r w:rsidR="00E82F1A">
        <w:t xml:space="preserve">a </w:t>
      </w:r>
      <w:r w:rsidR="000C3214" w:rsidRPr="00D35CA5">
        <w:t>discoid</w:t>
      </w:r>
      <w:r w:rsidR="00E82F1A">
        <w:t xml:space="preserve"> system</w:t>
      </w:r>
      <w:r w:rsidR="004C1A31" w:rsidRPr="00D35CA5">
        <w:t>,</w:t>
      </w:r>
      <w:r w:rsidR="000C3214" w:rsidRPr="00D35CA5">
        <w:t xml:space="preserve"> can be transferred into </w:t>
      </w:r>
      <w:r w:rsidR="00554F4E">
        <w:t xml:space="preserve">a </w:t>
      </w:r>
      <w:r w:rsidR="000C3214" w:rsidRPr="00D35CA5">
        <w:t xml:space="preserve">core-on-flake </w:t>
      </w:r>
      <w:r w:rsidR="00554F4E">
        <w:t>system</w:t>
      </w:r>
      <w:r w:rsidR="00E82F1A" w:rsidRPr="00D35CA5">
        <w:t xml:space="preserve"> </w:t>
      </w:r>
      <w:r w:rsidR="0077187D" w:rsidRPr="00D35CA5">
        <w:fldChar w:fldCharType="begin"/>
      </w:r>
      <w:r w:rsidR="00BF7FD4">
        <w:instrText xml:space="preserve"> ADDIN EN.CITE &lt;EndNote&gt;&lt;Cite&gt;&lt;Author&gt;Faivre&lt;/Author&gt;&lt;Year&gt;2004&lt;/Year&gt;&lt;RecNum&gt;5551&lt;/RecNum&gt;&lt;DisplayText&gt;&lt;style face="superscript"&gt;52&lt;/style&gt;&lt;/DisplayText&gt;&lt;record&gt;&lt;rec-number&gt;5551&lt;/rec-number&gt;&lt;foreign-keys&gt;&lt;key app="EN" db-id="2e0tpp90z59szvexrf15t22p2ewafwer550w" timestamp="1587911438"&gt;5551&lt;/key&gt;&lt;/foreign-keys&gt;&lt;ref-type name="Journal Article"&gt;17&lt;/ref-type&gt;&lt;contributors&gt;&lt;authors&gt;&lt;author&gt;&lt;style face="normal" font="default" size="100%"&gt;Faivre, J.P&lt;/style&gt;&lt;style face="normal" font="default" charset="134" size="100%"&gt;.&lt;/style&gt;&lt;/author&gt;&lt;/authors&gt;&lt;/contributors&gt;&lt;titles&gt;&lt;title&gt;&lt;style face="normal" font="default" size="100%"&gt;L&lt;/style&gt;&lt;style face="normal" font="default" charset="134" size="100%"&gt;’industrie lithique moust&lt;/style&gt;&lt;style face="normal" font="default" size="100%"&gt;érienne du niveau G7 des Fieux (Miers, Lot): des matériaux, des schémas opératoires, un même objectif&lt;/style&gt;&lt;/title&gt;&lt;secondary-title&gt;Paléo&lt;/secondary-title&gt;&lt;/titles&gt;&lt;periodical&gt;&lt;full-title&gt;Paléo&lt;/full-title&gt;&lt;/periodical&gt;&lt;pages&gt;71-90&lt;/pages&gt;&lt;volume&gt;16&lt;/volume&gt;&lt;dates&gt;&lt;year&gt;2004&lt;/year&gt;&lt;/dates&gt;&lt;urls&gt;&lt;/urls&gt;&lt;/record&gt;&lt;/Cite&gt;&lt;/EndNote&gt;</w:instrText>
      </w:r>
      <w:r w:rsidR="0077187D" w:rsidRPr="00D35CA5">
        <w:fldChar w:fldCharType="separate"/>
      </w:r>
      <w:r w:rsidR="00BF7FD4" w:rsidRPr="00BF7FD4">
        <w:rPr>
          <w:noProof/>
          <w:vertAlign w:val="superscript"/>
        </w:rPr>
        <w:t>52</w:t>
      </w:r>
      <w:r w:rsidR="0077187D" w:rsidRPr="00D35CA5">
        <w:fldChar w:fldCharType="end"/>
      </w:r>
      <w:r w:rsidR="0077187D" w:rsidRPr="00D35CA5">
        <w:t xml:space="preserve">. </w:t>
      </w:r>
      <w:r w:rsidR="00610A13" w:rsidRPr="00D35CA5">
        <w:t>Th</w:t>
      </w:r>
      <w:r w:rsidR="00771CEB">
        <w:t>e</w:t>
      </w:r>
      <w:r w:rsidR="00610A13" w:rsidRPr="00D35CA5">
        <w:t xml:space="preserve"> by-products </w:t>
      </w:r>
      <w:r w:rsidR="00771CEB">
        <w:t xml:space="preserve">and </w:t>
      </w:r>
      <w:r w:rsidR="00610A13" w:rsidRPr="00D35CA5">
        <w:t xml:space="preserve">end-products of </w:t>
      </w:r>
      <w:r w:rsidR="00771CEB">
        <w:t xml:space="preserve">these </w:t>
      </w:r>
      <w:r w:rsidR="00610A13" w:rsidRPr="00D35CA5">
        <w:t xml:space="preserve">strategies </w:t>
      </w:r>
      <w:r w:rsidR="00771CEB">
        <w:t>were</w:t>
      </w:r>
      <w:r w:rsidR="00285817">
        <w:t xml:space="preserve"> also</w:t>
      </w:r>
      <w:r w:rsidR="00771CEB">
        <w:t xml:space="preserve"> likely</w:t>
      </w:r>
      <w:r w:rsidR="00610A13" w:rsidRPr="00D35CA5">
        <w:t xml:space="preserve"> </w:t>
      </w:r>
      <w:r w:rsidR="00731E56" w:rsidRPr="00D35CA5">
        <w:t>intertwined</w:t>
      </w:r>
      <w:r w:rsidR="00771CEB">
        <w:t>, rather than discrete, unrelated sequences</w:t>
      </w:r>
      <w:r w:rsidR="00610A13" w:rsidRPr="00D35CA5">
        <w:t>.</w:t>
      </w:r>
      <w:r w:rsidR="000C3214" w:rsidRPr="00D35CA5">
        <w:t xml:space="preserve"> </w:t>
      </w:r>
      <w:r w:rsidR="00554F4E">
        <w:t>T</w:t>
      </w:r>
      <w:r w:rsidR="005F198C" w:rsidRPr="00D35CA5">
        <w:t>h</w:t>
      </w:r>
      <w:r w:rsidR="00554F4E">
        <w:t>is kind of</w:t>
      </w:r>
      <w:r w:rsidR="005F198C" w:rsidRPr="00D35CA5">
        <w:t xml:space="preserve"> lithic production </w:t>
      </w:r>
      <w:r w:rsidR="00554F4E">
        <w:t xml:space="preserve">may be considered </w:t>
      </w:r>
      <w:r w:rsidR="005F198C" w:rsidRPr="00D35CA5">
        <w:t>as</w:t>
      </w:r>
      <w:r w:rsidR="00554F4E">
        <w:t xml:space="preserve"> a</w:t>
      </w:r>
      <w:r w:rsidR="005F198C" w:rsidRPr="00D35CA5">
        <w:t xml:space="preserve"> ‘fluid behavioral set’ that is influenced by technique, raw material and environment</w:t>
      </w:r>
      <w:r w:rsidR="00E534BC" w:rsidRPr="00D35CA5">
        <w:t xml:space="preserve"> </w:t>
      </w:r>
      <w:r w:rsidR="00E534BC" w:rsidRPr="00D35CA5">
        <w:fldChar w:fldCharType="begin"/>
      </w:r>
      <w:r w:rsidR="00BF7FD4">
        <w:instrText xml:space="preserve"> ADDIN EN.CITE &lt;EndNote&gt;&lt;Cite&gt;&lt;Author&gt;Shott&lt;/Author&gt;&lt;Year&gt;2011&lt;/Year&gt;&lt;RecNum&gt;5579&lt;/RecNum&gt;&lt;DisplayText&gt;&lt;style face="superscript"&gt;53&lt;/style&gt;&lt;/DisplayText&gt;&lt;record&gt;&lt;rec-number&gt;5579&lt;/rec-number&gt;&lt;foreign-keys&gt;&lt;key app="EN" db-id="2e0tpp90z59szvexrf15t22p2ewafwer550w" timestamp="1588102353"&gt;5579&lt;/key&gt;&lt;/foreign-keys&gt;&lt;ref-type name="Journal Article"&gt;17&lt;/ref-type&gt;&lt;contributors&gt;&lt;authors&gt;&lt;author&gt;Shott, M.J.&lt;/author&gt;&lt;author&gt;Lindly, J.&lt;/author&gt;&lt;author&gt;Clark, G.A, &lt;/author&gt;&lt;/authors&gt;&lt;/contributors&gt;&lt;titles&gt;&lt;title&gt;Special issue: reduction sequence, chaîne opératoire, and other methods: the epistemologies of different approaches to lithic analysis. Continuous modeling of core reduction: lessons from refitting cores from WHS 623x, an Upper Paleolithic site in Jordan&lt;/title&gt;&lt;secondary-title&gt;PaleoAnthropology&lt;/secondary-title&gt;&lt;/titles&gt;&lt;periodical&gt;&lt;full-title&gt;Paleoanthropology&lt;/full-title&gt;&lt;/periodical&gt;&lt;pages&gt;320-330&lt;/pages&gt;&lt;volume&gt;&lt;style face="normal" font="default" charset="134" size="100%"&gt;11&lt;/style&gt;&lt;/volume&gt;&lt;dates&gt;&lt;year&gt;&lt;style face="normal" font="default" charset="134" size="100%"&gt;2011&lt;/style&gt;&lt;/year&gt;&lt;/dates&gt;&lt;urls&gt;&lt;/urls&gt;&lt;/record&gt;&lt;/Cite&gt;&lt;/EndNote&gt;</w:instrText>
      </w:r>
      <w:r w:rsidR="00E534BC" w:rsidRPr="00D35CA5">
        <w:fldChar w:fldCharType="separate"/>
      </w:r>
      <w:r w:rsidR="00BF7FD4" w:rsidRPr="00BF7FD4">
        <w:rPr>
          <w:noProof/>
          <w:vertAlign w:val="superscript"/>
        </w:rPr>
        <w:t>53</w:t>
      </w:r>
      <w:r w:rsidR="00E534BC" w:rsidRPr="00D35CA5">
        <w:fldChar w:fldCharType="end"/>
      </w:r>
      <w:r w:rsidR="005F198C" w:rsidRPr="00D35CA5">
        <w:t xml:space="preserve">.  </w:t>
      </w:r>
      <w:r w:rsidR="00731E56" w:rsidRPr="00D35CA5">
        <w:t xml:space="preserve">This perplexity </w:t>
      </w:r>
      <w:r w:rsidR="000C3214" w:rsidRPr="00D35CA5">
        <w:t xml:space="preserve">is broadly </w:t>
      </w:r>
      <w:r w:rsidR="002270A9" w:rsidRPr="00D35CA5">
        <w:t>documented in many sites, especially in Europe, a</w:t>
      </w:r>
      <w:r w:rsidR="00554F4E">
        <w:t>nd described as a</w:t>
      </w:r>
      <w:r w:rsidR="002270A9" w:rsidRPr="00D35CA5">
        <w:t xml:space="preserve"> </w:t>
      </w:r>
      <w:r w:rsidR="00E36ADE" w:rsidRPr="00D35CA5">
        <w:t>‘</w:t>
      </w:r>
      <w:r w:rsidR="000C3214" w:rsidRPr="00D35CA5">
        <w:t>fragment</w:t>
      </w:r>
      <w:r w:rsidR="00554F4E">
        <w:t>ed</w:t>
      </w:r>
      <w:r w:rsidR="00E36ADE" w:rsidRPr="00D35CA5">
        <w:t xml:space="preserve"> character</w:t>
      </w:r>
      <w:r w:rsidR="001434B6" w:rsidRPr="00D35CA5">
        <w:t xml:space="preserve">’ </w:t>
      </w:r>
      <w:r w:rsidR="00BE3D63" w:rsidRPr="00D35CA5">
        <w:fldChar w:fldCharType="begin"/>
      </w:r>
      <w:r w:rsidR="00BF7FD4">
        <w:instrText xml:space="preserve"> ADDIN EN.CITE &lt;EndNote&gt;&lt;Cite&gt;&lt;Author&gt;Turq&lt;/Author&gt;&lt;Year&gt;2013&lt;/Year&gt;&lt;RecNum&gt;5739&lt;/RecNum&gt;&lt;DisplayText&gt;&lt;style face="superscript"&gt;54&lt;/style&gt;&lt;/DisplayText&gt;&lt;record&gt;&lt;rec-number&gt;5739&lt;/rec-number&gt;&lt;foreign-keys&gt;&lt;key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BE3D63" w:rsidRPr="00D35CA5">
        <w:fldChar w:fldCharType="separate"/>
      </w:r>
      <w:r w:rsidR="00BF7FD4" w:rsidRPr="00BF7FD4">
        <w:rPr>
          <w:noProof/>
          <w:vertAlign w:val="superscript"/>
        </w:rPr>
        <w:t>54</w:t>
      </w:r>
      <w:r w:rsidR="00BE3D63" w:rsidRPr="00D35CA5">
        <w:fldChar w:fldCharType="end"/>
      </w:r>
      <w:r w:rsidR="00731E56" w:rsidRPr="00D35CA5">
        <w:t>.</w:t>
      </w:r>
      <w:r w:rsidR="00F4769F" w:rsidRPr="00D35CA5">
        <w:t xml:space="preserve"> </w:t>
      </w:r>
      <w:r w:rsidR="00554F4E">
        <w:t xml:space="preserve">We propose this concept may be relevant to understanding the </w:t>
      </w:r>
      <w:proofErr w:type="spellStart"/>
      <w:r w:rsidR="00554F4E" w:rsidRPr="00D35CA5">
        <w:t>Guanyindong</w:t>
      </w:r>
      <w:proofErr w:type="spellEnd"/>
      <w:r w:rsidR="00554F4E" w:rsidRPr="00D35CA5">
        <w:t xml:space="preserve"> </w:t>
      </w:r>
      <w:r w:rsidR="00554F4E">
        <w:t xml:space="preserve">hominins also. </w:t>
      </w:r>
      <w:r w:rsidR="00E36ADE" w:rsidRPr="00D35CA5">
        <w:t>T</w:t>
      </w:r>
      <w:r w:rsidR="0060438C" w:rsidRPr="00D35CA5">
        <w:t xml:space="preserve">he </w:t>
      </w:r>
      <w:r w:rsidR="00C750F8" w:rsidRPr="00D35CA5">
        <w:t xml:space="preserve">selection of knapping </w:t>
      </w:r>
      <w:r w:rsidR="00F4769F" w:rsidRPr="00D35CA5">
        <w:t>manufacture and maintenance</w:t>
      </w:r>
      <w:r w:rsidR="00C750F8" w:rsidRPr="00D35CA5">
        <w:t xml:space="preserve"> </w:t>
      </w:r>
      <w:r w:rsidR="00771CEB" w:rsidRPr="00D35CA5">
        <w:t xml:space="preserve">procedures </w:t>
      </w:r>
      <w:r w:rsidR="00771CEB">
        <w:t>for</w:t>
      </w:r>
      <w:r w:rsidR="00C750F8" w:rsidRPr="00D35CA5">
        <w:t xml:space="preserve"> </w:t>
      </w:r>
      <w:r w:rsidR="00573349" w:rsidRPr="00D35CA5">
        <w:t xml:space="preserve">tools </w:t>
      </w:r>
      <w:r w:rsidR="00771CEB">
        <w:t>in</w:t>
      </w:r>
      <w:r w:rsidR="0060438C" w:rsidRPr="00D35CA5">
        <w:t xml:space="preserve"> </w:t>
      </w:r>
      <w:r w:rsidR="00554F4E">
        <w:t xml:space="preserve">the </w:t>
      </w:r>
      <w:r w:rsidR="0060438C" w:rsidRPr="00D35CA5">
        <w:t xml:space="preserve">MP industry </w:t>
      </w:r>
      <w:r w:rsidR="001C4514">
        <w:t>at</w:t>
      </w:r>
      <w:r w:rsidR="001C4514" w:rsidRPr="00D35CA5">
        <w:t xml:space="preserve"> </w:t>
      </w:r>
      <w:proofErr w:type="spellStart"/>
      <w:r w:rsidR="0060438C" w:rsidRPr="00D35CA5">
        <w:t>Guanyindong</w:t>
      </w:r>
      <w:proofErr w:type="spellEnd"/>
      <w:r w:rsidR="0060438C" w:rsidRPr="00D35CA5">
        <w:t xml:space="preserve"> </w:t>
      </w:r>
      <w:r w:rsidR="00771CEB">
        <w:t>was</w:t>
      </w:r>
      <w:r w:rsidR="00F4769F" w:rsidRPr="00D35CA5">
        <w:t xml:space="preserve"> contingent on num</w:t>
      </w:r>
      <w:r w:rsidR="00554F4E">
        <w:t>erous</w:t>
      </w:r>
      <w:r w:rsidR="00F4769F" w:rsidRPr="00D35CA5">
        <w:t xml:space="preserve"> factors</w:t>
      </w:r>
      <w:r w:rsidR="00554F4E">
        <w:t xml:space="preserve">, including </w:t>
      </w:r>
      <w:r w:rsidR="0060438C" w:rsidRPr="00D35CA5">
        <w:t>raw material</w:t>
      </w:r>
      <w:r w:rsidR="00554F4E">
        <w:t>s</w:t>
      </w:r>
      <w:r w:rsidR="0060438C" w:rsidRPr="00D35CA5">
        <w:t xml:space="preserve">, </w:t>
      </w:r>
      <w:r w:rsidR="00554F4E">
        <w:t xml:space="preserve">on-site </w:t>
      </w:r>
      <w:r w:rsidR="0060438C" w:rsidRPr="00D35CA5">
        <w:t>activities, mobility</w:t>
      </w:r>
      <w:r w:rsidR="00554F4E">
        <w:t>,</w:t>
      </w:r>
      <w:r w:rsidR="0060438C" w:rsidRPr="00D35CA5">
        <w:t xml:space="preserve"> </w:t>
      </w:r>
      <w:r w:rsidR="00554F4E">
        <w:t>and</w:t>
      </w:r>
      <w:r w:rsidR="00554F4E" w:rsidRPr="00D35CA5">
        <w:t xml:space="preserve"> </w:t>
      </w:r>
      <w:r w:rsidR="0060438C" w:rsidRPr="00D35CA5">
        <w:t>the environment</w:t>
      </w:r>
      <w:r w:rsidR="001C4514">
        <w:t xml:space="preserve">. </w:t>
      </w:r>
      <w:r w:rsidR="00D93D23" w:rsidRPr="00D35CA5">
        <w:t xml:space="preserve"> </w:t>
      </w:r>
      <w:r w:rsidR="001C4514">
        <w:t>All of these factors contributed to</w:t>
      </w:r>
      <w:r w:rsidR="001C4514" w:rsidRPr="00D35CA5">
        <w:t xml:space="preserve"> </w:t>
      </w:r>
      <w:r w:rsidR="00D93D23" w:rsidRPr="00D35CA5">
        <w:t xml:space="preserve">the </w:t>
      </w:r>
      <w:r w:rsidR="001C4514">
        <w:t xml:space="preserve">diverse </w:t>
      </w:r>
      <w:r w:rsidR="00D93D23" w:rsidRPr="00D35CA5">
        <w:t>circumstance</w:t>
      </w:r>
      <w:r w:rsidR="00554F4E">
        <w:t>s</w:t>
      </w:r>
      <w:r w:rsidR="00D93D23" w:rsidRPr="00D35CA5">
        <w:t xml:space="preserve"> </w:t>
      </w:r>
      <w:r w:rsidR="001C4514">
        <w:t>in which stone artefacts were made and used at</w:t>
      </w:r>
      <w:r w:rsidR="001C4514" w:rsidRPr="00D35CA5">
        <w:t xml:space="preserve"> </w:t>
      </w:r>
      <w:proofErr w:type="spellStart"/>
      <w:r w:rsidR="001C4514" w:rsidRPr="00D35CA5">
        <w:t>Guanyindong</w:t>
      </w:r>
      <w:proofErr w:type="spellEnd"/>
      <w:r w:rsidR="00554F4E">
        <w:t>.</w:t>
      </w:r>
      <w:r w:rsidR="0060438C" w:rsidRPr="00D35CA5" w:rsidDel="000B7B35">
        <w:t xml:space="preserve"> </w:t>
      </w:r>
    </w:p>
    <w:p w14:paraId="739E997F" w14:textId="77777777" w:rsidR="00E36ADE" w:rsidRPr="00D35CA5" w:rsidRDefault="00E36ADE" w:rsidP="004F1427">
      <w:pPr>
        <w:autoSpaceDE w:val="0"/>
        <w:autoSpaceDN w:val="0"/>
        <w:adjustRightInd w:val="0"/>
        <w:spacing w:line="360" w:lineRule="auto"/>
      </w:pPr>
    </w:p>
    <w:p w14:paraId="726F8CF0" w14:textId="677D347E" w:rsidR="000B7B35" w:rsidRPr="00D35CA5" w:rsidRDefault="00223633" w:rsidP="00090F6B">
      <w:pPr>
        <w:autoSpaceDE w:val="0"/>
        <w:autoSpaceDN w:val="0"/>
        <w:adjustRightInd w:val="0"/>
        <w:spacing w:line="360" w:lineRule="auto"/>
      </w:pPr>
      <w:r w:rsidRPr="00D35CA5">
        <w:t>The</w:t>
      </w:r>
      <w:r w:rsidR="00C0347C" w:rsidRPr="00D35CA5">
        <w:t xml:space="preserve"> </w:t>
      </w:r>
      <w:proofErr w:type="spellStart"/>
      <w:r w:rsidR="00C0347C" w:rsidRPr="00D35CA5">
        <w:t>Guanyindong</w:t>
      </w:r>
      <w:proofErr w:type="spellEnd"/>
      <w:r w:rsidRPr="00D35CA5">
        <w:t xml:space="preserve"> as</w:t>
      </w:r>
      <w:r w:rsidR="0060355A" w:rsidRPr="00D35CA5">
        <w:t>semblage</w:t>
      </w:r>
      <w:r w:rsidR="00FA1C60" w:rsidRPr="00D35CA5">
        <w:t xml:space="preserve"> </w:t>
      </w:r>
      <w:r w:rsidR="0060355A" w:rsidRPr="00D35CA5">
        <w:t xml:space="preserve">is </w:t>
      </w:r>
      <w:r w:rsidR="00771CEB">
        <w:t xml:space="preserve">chronologically </w:t>
      </w:r>
      <w:r w:rsidR="0060355A" w:rsidRPr="00D35CA5">
        <w:t>associated with the Marine Isotopic Stages 6 and 5</w:t>
      </w:r>
      <w:r w:rsidR="00407308" w:rsidRPr="00D35CA5">
        <w:t>. This means</w:t>
      </w:r>
      <w:r w:rsidR="003479F8" w:rsidRPr="00D35CA5">
        <w:t xml:space="preserve"> that the </w:t>
      </w:r>
      <w:r w:rsidR="009556D0" w:rsidRPr="00D35CA5">
        <w:t>MP</w:t>
      </w:r>
      <w:r w:rsidR="003479F8" w:rsidRPr="00D35CA5">
        <w:t xml:space="preserve"> </w:t>
      </w:r>
      <w:r w:rsidR="00C46F96" w:rsidRPr="00D35CA5">
        <w:t>hominins</w:t>
      </w:r>
      <w:r w:rsidR="003479F8" w:rsidRPr="00D35CA5">
        <w:t xml:space="preserve"> in </w:t>
      </w:r>
      <w:proofErr w:type="spellStart"/>
      <w:r w:rsidR="003479F8" w:rsidRPr="00D35CA5">
        <w:t>Guanyindong</w:t>
      </w:r>
      <w:proofErr w:type="spellEnd"/>
      <w:r w:rsidR="003479F8" w:rsidRPr="00D35CA5">
        <w:t xml:space="preserve"> cav</w:t>
      </w:r>
      <w:r w:rsidR="0060355A" w:rsidRPr="00D35CA5">
        <w:t>e</w:t>
      </w:r>
      <w:r w:rsidR="003479F8" w:rsidRPr="00D35CA5">
        <w:t xml:space="preserve"> </w:t>
      </w:r>
      <w:r w:rsidR="00ED6FD2" w:rsidRPr="00D35CA5">
        <w:t xml:space="preserve">have </w:t>
      </w:r>
      <w:r w:rsidR="003479F8" w:rsidRPr="00D35CA5">
        <w:t xml:space="preserve">experienced </w:t>
      </w:r>
      <w:r w:rsidR="001C4514" w:rsidRPr="00D35CA5">
        <w:t xml:space="preserve">at least </w:t>
      </w:r>
      <w:r w:rsidR="00763C85" w:rsidRPr="00D35CA5">
        <w:t xml:space="preserve">one significant </w:t>
      </w:r>
      <w:r w:rsidR="003479F8" w:rsidRPr="00D35CA5">
        <w:t xml:space="preserve">climate </w:t>
      </w:r>
      <w:r w:rsidR="00763C85" w:rsidRPr="00D35CA5">
        <w:t xml:space="preserve">transition </w:t>
      </w:r>
      <w:r w:rsidR="003479F8" w:rsidRPr="00D35CA5">
        <w:t>from a glacial period (MIS</w:t>
      </w:r>
      <w:r w:rsidR="0060355A" w:rsidRPr="00D35CA5">
        <w:t xml:space="preserve"> </w:t>
      </w:r>
      <w:r w:rsidR="003479F8" w:rsidRPr="00D35CA5">
        <w:t xml:space="preserve">6) of cooler temperatures to a warmer </w:t>
      </w:r>
      <w:r w:rsidR="0060355A" w:rsidRPr="00D35CA5">
        <w:t>interglacial condition</w:t>
      </w:r>
      <w:r w:rsidR="003479F8" w:rsidRPr="00D35CA5">
        <w:t xml:space="preserve"> (MIS</w:t>
      </w:r>
      <w:r w:rsidR="0060355A" w:rsidRPr="00D35CA5">
        <w:t xml:space="preserve"> </w:t>
      </w:r>
      <w:r w:rsidR="003479F8" w:rsidRPr="00D35CA5">
        <w:t xml:space="preserve">5). </w:t>
      </w:r>
      <w:r w:rsidR="007245FA" w:rsidRPr="00D35CA5">
        <w:t>T</w:t>
      </w:r>
      <w:r w:rsidR="003479F8" w:rsidRPr="00D35CA5">
        <w:t>h</w:t>
      </w:r>
      <w:r w:rsidR="001C4514">
        <w:t xml:space="preserve">ese </w:t>
      </w:r>
      <w:r w:rsidR="003479F8" w:rsidRPr="00D35CA5">
        <w:t xml:space="preserve">climate </w:t>
      </w:r>
      <w:r w:rsidR="007245FA" w:rsidRPr="00D35CA5">
        <w:t>fluctuation</w:t>
      </w:r>
      <w:r w:rsidR="001C4514">
        <w:t>s</w:t>
      </w:r>
      <w:r w:rsidR="007245FA" w:rsidRPr="00D35CA5">
        <w:t xml:space="preserve"> and </w:t>
      </w:r>
      <w:r w:rsidR="001434B6" w:rsidRPr="00D35CA5">
        <w:t>environment</w:t>
      </w:r>
      <w:r w:rsidR="001C4514">
        <w:t>al</w:t>
      </w:r>
      <w:r w:rsidR="001434B6" w:rsidRPr="00D35CA5">
        <w:t xml:space="preserve"> </w:t>
      </w:r>
      <w:r w:rsidR="001C4514">
        <w:t>changes</w:t>
      </w:r>
      <w:r w:rsidR="001434B6" w:rsidRPr="00D35CA5">
        <w:t xml:space="preserve"> </w:t>
      </w:r>
      <w:r w:rsidR="001C4514">
        <w:t>likely stimulated</w:t>
      </w:r>
      <w:r w:rsidR="001C4514" w:rsidRPr="00D35CA5">
        <w:t xml:space="preserve"> </w:t>
      </w:r>
      <w:r w:rsidR="003479F8" w:rsidRPr="00D35CA5">
        <w:t>homini</w:t>
      </w:r>
      <w:r w:rsidR="0060355A" w:rsidRPr="00D35CA5">
        <w:t>n</w:t>
      </w:r>
      <w:r w:rsidR="003479F8" w:rsidRPr="00D35CA5">
        <w:t xml:space="preserve">s </w:t>
      </w:r>
      <w:r w:rsidR="001434B6" w:rsidRPr="00D35CA5">
        <w:t>to</w:t>
      </w:r>
      <w:r w:rsidR="0060355A" w:rsidRPr="00D35CA5">
        <w:t xml:space="preserve"> </w:t>
      </w:r>
      <w:r w:rsidR="003479F8" w:rsidRPr="00D35CA5">
        <w:t xml:space="preserve">alternate </w:t>
      </w:r>
      <w:r w:rsidR="001434B6" w:rsidRPr="00D35CA5">
        <w:t>among</w:t>
      </w:r>
      <w:r w:rsidR="000B7B35" w:rsidRPr="00D35CA5">
        <w:t xml:space="preserve"> a</w:t>
      </w:r>
      <w:r w:rsidR="003479F8" w:rsidRPr="00D35CA5">
        <w:t xml:space="preserve"> variety of </w:t>
      </w:r>
      <w:r w:rsidR="0060355A" w:rsidRPr="00D35CA5">
        <w:t xml:space="preserve">tool-making </w:t>
      </w:r>
      <w:r w:rsidR="003479F8" w:rsidRPr="00D35CA5">
        <w:t>strategies</w:t>
      </w:r>
      <w:r w:rsidR="001C4514">
        <w:t xml:space="preserve"> as they </w:t>
      </w:r>
      <w:r w:rsidR="00771CEB">
        <w:t>explored</w:t>
      </w:r>
      <w:r w:rsidR="001C4514">
        <w:t xml:space="preserve"> </w:t>
      </w:r>
      <w:r w:rsidR="00B74785">
        <w:t xml:space="preserve">the space of </w:t>
      </w:r>
      <w:r w:rsidR="001C4514">
        <w:t xml:space="preserve">technological strategies </w:t>
      </w:r>
      <w:r w:rsidR="008D1E32">
        <w:t>to find</w:t>
      </w:r>
      <w:r w:rsidR="00771CEB">
        <w:t xml:space="preserve"> optima for</w:t>
      </w:r>
      <w:r w:rsidR="001C4514">
        <w:t xml:space="preserve"> new and</w:t>
      </w:r>
      <w:r w:rsidR="00535570">
        <w:t xml:space="preserve"> </w:t>
      </w:r>
      <w:r w:rsidR="001C4514">
        <w:t>unfamiliar conditions</w:t>
      </w:r>
      <w:r w:rsidR="003479F8" w:rsidRPr="00D35CA5">
        <w:t>.</w:t>
      </w:r>
      <w:r w:rsidR="008F3530" w:rsidRPr="00D35CA5">
        <w:t xml:space="preserve"> D</w:t>
      </w:r>
      <w:r w:rsidR="003479F8" w:rsidRPr="00D35CA5">
        <w:t>uring harsh</w:t>
      </w:r>
      <w:r w:rsidR="000B7B35" w:rsidRPr="00D35CA5">
        <w:t>er</w:t>
      </w:r>
      <w:r w:rsidR="003479F8" w:rsidRPr="00D35CA5">
        <w:t xml:space="preserve"> </w:t>
      </w:r>
      <w:r w:rsidR="000B7B35" w:rsidRPr="00D35CA5">
        <w:t>periods</w:t>
      </w:r>
      <w:r w:rsidR="006B2563">
        <w:t xml:space="preserve"> </w:t>
      </w:r>
      <w:r w:rsidR="001C4514">
        <w:t xml:space="preserve">we infer that </w:t>
      </w:r>
      <w:r w:rsidR="003479F8" w:rsidRPr="00D35CA5">
        <w:t>people maintain</w:t>
      </w:r>
      <w:r w:rsidR="000B7B35" w:rsidRPr="00D35CA5">
        <w:t>ed</w:t>
      </w:r>
      <w:r w:rsidR="003479F8" w:rsidRPr="00D35CA5">
        <w:t xml:space="preserve"> </w:t>
      </w:r>
      <w:r w:rsidR="000B7B35" w:rsidRPr="00D35CA5">
        <w:t xml:space="preserve">a </w:t>
      </w:r>
      <w:r w:rsidR="003479F8" w:rsidRPr="00D35CA5">
        <w:t>supply</w:t>
      </w:r>
      <w:r w:rsidR="000B7B35" w:rsidRPr="00D35CA5">
        <w:t xml:space="preserve"> of tools</w:t>
      </w:r>
      <w:r w:rsidR="003479F8" w:rsidRPr="00D35CA5">
        <w:t xml:space="preserve"> by foraging </w:t>
      </w:r>
      <w:r w:rsidR="000B7B35" w:rsidRPr="00D35CA5">
        <w:t>in</w:t>
      </w:r>
      <w:r w:rsidR="003479F8" w:rsidRPr="00D35CA5">
        <w:t xml:space="preserve"> larger territories</w:t>
      </w:r>
      <w:r w:rsidR="001C4514">
        <w:t>,</w:t>
      </w:r>
      <w:r w:rsidR="003479F8" w:rsidRPr="00D35CA5">
        <w:t xml:space="preserve"> which </w:t>
      </w:r>
      <w:r w:rsidR="000B7B35" w:rsidRPr="00D35CA5">
        <w:t>resulted in</w:t>
      </w:r>
      <w:r w:rsidR="003479F8" w:rsidRPr="00D35CA5">
        <w:t xml:space="preserve"> multi-purpose and long-life tools or easily transformed artifacts</w:t>
      </w:r>
      <w:r w:rsidR="001434B6" w:rsidRPr="00D35CA5">
        <w:t xml:space="preserve">, such </w:t>
      </w:r>
      <w:r w:rsidR="006B2563">
        <w:t>as</w:t>
      </w:r>
      <w:r w:rsidR="001434B6" w:rsidRPr="00D35CA5">
        <w:t xml:space="preserve"> discoid/</w:t>
      </w:r>
      <w:proofErr w:type="spellStart"/>
      <w:r w:rsidR="001434B6" w:rsidRPr="00D35CA5">
        <w:t>Quina</w:t>
      </w:r>
      <w:proofErr w:type="spellEnd"/>
      <w:r w:rsidR="001434B6" w:rsidRPr="00D35CA5">
        <w:t xml:space="preserve"> production</w:t>
      </w:r>
      <w:r w:rsidR="00E534BC" w:rsidRPr="00D35CA5">
        <w:t xml:space="preserve"> </w:t>
      </w:r>
      <w:r w:rsidR="0004244E" w:rsidRPr="00D35CA5">
        <w:fldChar w:fldCharType="begin">
          <w:fldData xml:space="preserve">PEVuZE5vdGU+PENpdGU+PEF1dGhvcj5EZWxhZ25lczwvQXV0aG9yPjxZZWFyPjIwMTE8L1llYXI+
PFJlY051bT41NjczPC9SZWNOdW0+PERpc3BsYXlUZXh0PjxzdHlsZSBmYWNlPSJzdXBlcnNjcmlw
dCI+NDAsPC9zdHlsZT5idXQgYWxzbyBzZWUgPHN0eWxlIGZhY2U9InN1cGVyc2NyaXB0Ij41NTwv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BF7FD4">
        <w:instrText xml:space="preserve"> ADDIN EN.CITE </w:instrText>
      </w:r>
      <w:r w:rsidR="00BF7FD4">
        <w:fldChar w:fldCharType="begin">
          <w:fldData xml:space="preserve">PEVuZE5vdGU+PENpdGU+PEF1dGhvcj5EZWxhZ25lczwvQXV0aG9yPjxZZWFyPjIwMTE8L1llYXI+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</w:fldData>
        </w:fldChar>
      </w:r>
      <w:r w:rsidR="00BF7FD4">
        <w:instrText xml:space="preserve"> ADDIN EN.CITE.DATA </w:instrText>
      </w:r>
      <w:r w:rsidR="00BF7FD4">
        <w:fldChar w:fldCharType="end"/>
      </w:r>
      <w:r w:rsidR="0004244E" w:rsidRPr="00D35CA5">
        <w:fldChar w:fldCharType="separate"/>
      </w:r>
      <w:r w:rsidR="00BF7FD4" w:rsidRPr="00BF7FD4">
        <w:rPr>
          <w:noProof/>
          <w:vertAlign w:val="superscript"/>
        </w:rPr>
        <w:t>40,</w:t>
      </w:r>
      <w:r w:rsidR="00BF7FD4">
        <w:rPr>
          <w:noProof/>
        </w:rPr>
        <w:t xml:space="preserve">but also see </w:t>
      </w:r>
      <w:r w:rsidR="00BF7FD4" w:rsidRPr="00BF7FD4">
        <w:rPr>
          <w:noProof/>
          <w:vertAlign w:val="superscript"/>
        </w:rPr>
        <w:t>55</w:t>
      </w:r>
      <w:r w:rsidR="0004244E" w:rsidRPr="00D35CA5">
        <w:fldChar w:fldCharType="end"/>
      </w:r>
      <w:r w:rsidR="001C4514">
        <w:t xml:space="preserve">. Another response to </w:t>
      </w:r>
      <w:r w:rsidR="001C4514">
        <w:lastRenderedPageBreak/>
        <w:t xml:space="preserve">these harsher periods </w:t>
      </w:r>
      <w:r w:rsidR="006B2563">
        <w:t>were</w:t>
      </w:r>
      <w:r w:rsidR="001434B6" w:rsidRPr="00D35CA5">
        <w:t xml:space="preserve"> Levallois </w:t>
      </w:r>
      <w:r w:rsidR="00771CEB">
        <w:t>strategies</w:t>
      </w:r>
      <w:r w:rsidR="006B2563">
        <w:t xml:space="preserve"> </w:t>
      </w:r>
      <w:r w:rsidR="001434B6" w:rsidRPr="00D35CA5">
        <w:t xml:space="preserve">that </w:t>
      </w:r>
      <w:r w:rsidR="001C4514">
        <w:t>are</w:t>
      </w:r>
      <w:r w:rsidR="001C4514" w:rsidRPr="00D35CA5">
        <w:t xml:space="preserve"> </w:t>
      </w:r>
      <w:r w:rsidR="001434B6" w:rsidRPr="00D35CA5">
        <w:t>adapted to</w:t>
      </w:r>
      <w:r w:rsidR="00090F6B" w:rsidRPr="00D35CA5">
        <w:t xml:space="preserve"> a variety of</w:t>
      </w:r>
      <w:r w:rsidR="00D01294" w:rsidRPr="00D35CA5">
        <w:t xml:space="preserve"> hunting strategies</w:t>
      </w:r>
      <w:r w:rsidR="00090F6B" w:rsidRPr="00D35CA5">
        <w:t xml:space="preserve"> </w:t>
      </w:r>
      <w:r w:rsidR="001C4514">
        <w:t>in</w:t>
      </w:r>
      <w:r w:rsidR="00090F6B" w:rsidRPr="00D35CA5">
        <w:t xml:space="preserve"> dynamics environment</w:t>
      </w:r>
      <w:r w:rsidR="001C4514">
        <w:t xml:space="preserve">s </w:t>
      </w:r>
      <w:r w:rsidR="00090F6B" w:rsidRPr="00D35CA5">
        <w:fldChar w:fldCharType="begin"/>
      </w:r>
      <w:r w:rsidR="00BF7FD4">
        <w:instrText xml:space="preserve"> ADDIN EN.CITE &lt;EndNote&gt;&lt;Cite&gt;&lt;Author&gt;White&lt;/Author&gt;&lt;Year&gt;1995&lt;/Year&gt;&lt;RecNum&gt;5554&lt;/RecNum&gt;&lt;DisplayText&gt;&lt;style face="superscript"&gt;56&lt;/style&gt;&lt;/DisplayText&gt;&lt;record&gt;&lt;rec-number&gt;5554&lt;/rec-number&gt;&lt;foreign-keys&gt;&lt;key app="EN" db-id="2e0tpp90z59szvexrf15t22p2ewafwer550w" timestamp="1587915939"&gt;5554&lt;/key&gt;&lt;/foreign-keys&gt;&lt;ref-type name="Journal Article"&gt;17&lt;/ref-type&gt;&lt;contributors&gt;&lt;authors&gt;&lt;author&gt;&lt;style face="normal" font="default" size="100%"&gt;White&lt;/style&gt;&lt;style face="normal" font="default" charset="134" size="100%"&gt;, &lt;/style&gt;&lt;style face="normal" font="default" size="100%"&gt;M.J.&lt;/style&gt;&lt;/author&gt;&lt;author&gt;Pettitt, P.B.&lt;/author&gt;&lt;/authors&gt;&lt;/contributors&gt;&lt;titles&gt;&lt;title&gt;Technology of early Palaeolithic western Europe: innovation, variability and a unified framework&lt;/title&gt;&lt;secondary-title&gt;Lithics&lt;/secondary-title&gt;&lt;/titles&gt;&lt;periodical&gt;&lt;full-title&gt;Lithics&lt;/full-title&gt;&lt;/periodical&gt;&lt;pages&gt;27-40&lt;/pages&gt;&lt;volume&gt;16&lt;/volume&gt;&lt;dates&gt;&lt;year&gt;1995&lt;/year&gt;&lt;/dates&gt;&lt;urls&gt;&lt;/urls&gt;&lt;/record&gt;&lt;/Cite&gt;&lt;/EndNote&gt;</w:instrText>
      </w:r>
      <w:r w:rsidR="00090F6B" w:rsidRPr="00D35CA5">
        <w:fldChar w:fldCharType="separate"/>
      </w:r>
      <w:r w:rsidR="00BF7FD4" w:rsidRPr="00BF7FD4">
        <w:rPr>
          <w:noProof/>
          <w:vertAlign w:val="superscript"/>
        </w:rPr>
        <w:t>56</w:t>
      </w:r>
      <w:r w:rsidR="00090F6B" w:rsidRPr="00D35CA5">
        <w:fldChar w:fldCharType="end"/>
      </w:r>
      <w:r w:rsidR="001434B6" w:rsidRPr="00D35CA5">
        <w:t xml:space="preserve">. </w:t>
      </w:r>
    </w:p>
    <w:p w14:paraId="21AE69BB" w14:textId="77777777" w:rsidR="001434B6" w:rsidRPr="00D35CA5" w:rsidRDefault="001434B6" w:rsidP="005E57E4">
      <w:pPr>
        <w:autoSpaceDE w:val="0"/>
        <w:autoSpaceDN w:val="0"/>
        <w:adjustRightInd w:val="0"/>
        <w:spacing w:line="360" w:lineRule="auto"/>
      </w:pPr>
    </w:p>
    <w:p w14:paraId="29F729A2" w14:textId="7255855A" w:rsidR="008F141D" w:rsidRPr="00D35CA5" w:rsidRDefault="006B2563" w:rsidP="00AF7AB5">
      <w:pPr>
        <w:autoSpaceDE w:val="0"/>
        <w:autoSpaceDN w:val="0"/>
        <w:adjustRightInd w:val="0"/>
        <w:spacing w:line="360" w:lineRule="auto"/>
        <w:rPr>
          <w:rFonts w:eastAsia="AdvOT863180fb"/>
        </w:rPr>
      </w:pPr>
      <w:r>
        <w:rPr>
          <w:rFonts w:eastAsiaTheme="minorEastAsia"/>
          <w:lang w:eastAsia="zh-CN"/>
        </w:rPr>
        <w:t>I</w:t>
      </w:r>
      <w:r w:rsidR="00327311">
        <w:rPr>
          <w:rFonts w:eastAsiaTheme="minorEastAsia"/>
          <w:lang w:eastAsia="zh-CN"/>
        </w:rPr>
        <w:t>f we leave out the by-products and end-products and only take cores into account</w:t>
      </w:r>
      <w:r w:rsidR="00CA7672">
        <w:rPr>
          <w:rFonts w:eastAsiaTheme="minorEastAsia"/>
          <w:lang w:eastAsia="zh-CN"/>
        </w:rPr>
        <w:t>,</w:t>
      </w:r>
      <w:r w:rsidR="00857C28">
        <w:rPr>
          <w:rFonts w:eastAsiaTheme="minorEastAsia"/>
          <w:lang w:eastAsia="zh-CN"/>
        </w:rPr>
        <w:t xml:space="preserve"> they account for a </w:t>
      </w:r>
      <w:r>
        <w:rPr>
          <w:rFonts w:eastAsiaTheme="minorEastAsia"/>
          <w:lang w:eastAsia="zh-CN"/>
        </w:rPr>
        <w:t xml:space="preserve">relatively </w:t>
      </w:r>
      <w:r w:rsidR="00857C28">
        <w:rPr>
          <w:rFonts w:eastAsiaTheme="minorEastAsia"/>
          <w:lang w:eastAsia="zh-CN"/>
        </w:rPr>
        <w:t>small proportion</w:t>
      </w:r>
      <w:r w:rsidR="00327311">
        <w:rPr>
          <w:rFonts w:eastAsiaTheme="minorEastAsia"/>
          <w:lang w:eastAsia="zh-CN"/>
        </w:rPr>
        <w:t xml:space="preserve"> </w:t>
      </w:r>
      <w:r w:rsidR="00857C28">
        <w:rPr>
          <w:rFonts w:eastAsiaTheme="minorEastAsia"/>
          <w:lang w:eastAsia="zh-CN"/>
        </w:rPr>
        <w:t>of the whole assemblage</w:t>
      </w:r>
      <w:r>
        <w:rPr>
          <w:rFonts w:eastAsiaTheme="minorEastAsia"/>
          <w:lang w:eastAsia="zh-CN"/>
        </w:rPr>
        <w:t xml:space="preserve"> (17%, </w:t>
      </w:r>
      <w:r w:rsidR="00F9090C">
        <w:rPr>
          <w:rFonts w:eastAsiaTheme="minorEastAsia"/>
          <w:lang w:eastAsia="zh-CN"/>
        </w:rPr>
        <w:t>and including</w:t>
      </w:r>
      <w:r>
        <w:rPr>
          <w:rFonts w:eastAsiaTheme="minorEastAsia"/>
          <w:lang w:eastAsia="zh-CN"/>
        </w:rPr>
        <w:t xml:space="preserve"> </w:t>
      </w:r>
      <w:r w:rsidRPr="00FA395A">
        <w:t>truncated faceted pieces</w:t>
      </w:r>
      <w:r>
        <w:t xml:space="preserve">, the percentage is ~40%, see details in </w:t>
      </w:r>
      <w:r w:rsidRPr="00F9090C">
        <w:rPr>
          <w:b/>
          <w:bCs/>
        </w:rPr>
        <w:t>SI</w:t>
      </w:r>
      <w:r>
        <w:rPr>
          <w:rFonts w:eastAsiaTheme="minorEastAsia"/>
          <w:lang w:eastAsia="zh-CN"/>
        </w:rPr>
        <w:t>)</w:t>
      </w:r>
      <w:r w:rsidR="00CA7672">
        <w:rPr>
          <w:rFonts w:eastAsiaTheme="minorEastAsia"/>
          <w:lang w:eastAsia="zh-CN"/>
        </w:rPr>
        <w:t>.</w:t>
      </w:r>
      <w:r w:rsidR="00857C28">
        <w:rPr>
          <w:rFonts w:eastAsiaTheme="minorEastAsia"/>
          <w:lang w:eastAsia="zh-CN"/>
        </w:rPr>
        <w:t xml:space="preserve"> </w:t>
      </w:r>
      <w:r w:rsidR="00CA7672">
        <w:rPr>
          <w:rFonts w:eastAsiaTheme="minorEastAsia"/>
          <w:lang w:eastAsia="zh-CN"/>
        </w:rPr>
        <w:t xml:space="preserve">The </w:t>
      </w:r>
      <w:r w:rsidR="00B864CA">
        <w:rPr>
          <w:rFonts w:eastAsiaTheme="minorEastAsia"/>
          <w:lang w:eastAsia="zh-CN"/>
        </w:rPr>
        <w:t>small</w:t>
      </w:r>
      <w:r w:rsidR="00CA7672">
        <w:rPr>
          <w:rFonts w:eastAsiaTheme="minorEastAsia"/>
          <w:lang w:eastAsia="zh-CN"/>
        </w:rPr>
        <w:t xml:space="preserve"> </w:t>
      </w:r>
      <w:r w:rsidR="00966892">
        <w:rPr>
          <w:rFonts w:eastAsiaTheme="minorEastAsia"/>
          <w:lang w:eastAsia="zh-CN"/>
        </w:rPr>
        <w:t xml:space="preserve">proportion </w:t>
      </w:r>
      <w:r w:rsidR="004F4187" w:rsidRPr="00D35CA5">
        <w:t>cannot be easily interpreted</w:t>
      </w:r>
      <w:r w:rsidR="00F9090C">
        <w:t>,</w:t>
      </w:r>
      <w:r w:rsidR="004F4187" w:rsidRPr="00D35CA5">
        <w:t xml:space="preserve"> </w:t>
      </w:r>
      <w:r w:rsidR="004F4187">
        <w:rPr>
          <w:rFonts w:eastAsiaTheme="minorEastAsia"/>
          <w:lang w:eastAsia="zh-CN"/>
        </w:rPr>
        <w:t xml:space="preserve">but </w:t>
      </w:r>
      <w:r w:rsidR="00966892">
        <w:rPr>
          <w:rFonts w:eastAsiaTheme="minorEastAsia"/>
          <w:lang w:eastAsia="zh-CN"/>
        </w:rPr>
        <w:t xml:space="preserve">indicates </w:t>
      </w:r>
      <w:r w:rsidR="00683548" w:rsidRPr="00D35CA5">
        <w:t xml:space="preserve">high </w:t>
      </w:r>
      <w:r w:rsidR="00966892" w:rsidRPr="00D35CA5">
        <w:t>fragmen</w:t>
      </w:r>
      <w:r w:rsidR="00966892">
        <w:t>ta</w:t>
      </w:r>
      <w:r w:rsidR="004F4187">
        <w:t>tion</w:t>
      </w:r>
      <w:r w:rsidR="00966892">
        <w:t xml:space="preserve"> </w:t>
      </w:r>
      <w:r w:rsidR="004F4187">
        <w:t>of lithic reduction</w:t>
      </w:r>
      <w:r w:rsidR="004F4187" w:rsidRPr="004F4187">
        <w:t xml:space="preserve"> across time and space</w:t>
      </w:r>
      <w:r w:rsidR="0026527C" w:rsidRPr="00D35CA5">
        <w:t>.</w:t>
      </w:r>
      <w:r w:rsidR="00796B30" w:rsidRPr="00D35CA5">
        <w:t xml:space="preserve"> </w:t>
      </w:r>
      <w:r w:rsidR="004F4187" w:rsidRPr="00D35CA5">
        <w:t>Th</w:t>
      </w:r>
      <w:r w:rsidR="004F4187">
        <w:t>is</w:t>
      </w:r>
      <w:r w:rsidR="004F4187" w:rsidRPr="00D35CA5">
        <w:t xml:space="preserve"> </w:t>
      </w:r>
      <w:r w:rsidR="00CA7672" w:rsidRPr="00CA7672">
        <w:t>segmentation</w:t>
      </w:r>
      <w:r w:rsidR="00796B30" w:rsidRPr="00D35CA5">
        <w:t xml:space="preserve"> </w:t>
      </w:r>
      <w:r w:rsidR="004F4187">
        <w:t xml:space="preserve">could </w:t>
      </w:r>
      <w:r w:rsidR="001C4514">
        <w:t>be</w:t>
      </w:r>
      <w:r w:rsidR="00796B30" w:rsidRPr="00D35CA5">
        <w:t xml:space="preserve"> </w:t>
      </w:r>
      <w:r w:rsidR="00ED1E0D" w:rsidRPr="00D35CA5">
        <w:t>attribut</w:t>
      </w:r>
      <w:r w:rsidR="001C4514">
        <w:t>able</w:t>
      </w:r>
      <w:r w:rsidR="00796B30" w:rsidRPr="00D35CA5">
        <w:t xml:space="preserve"> to </w:t>
      </w:r>
      <w:r w:rsidR="001C4514">
        <w:t xml:space="preserve">the </w:t>
      </w:r>
      <w:r w:rsidR="00796B30" w:rsidRPr="00D35CA5">
        <w:t xml:space="preserve">inherent flexibility and mobility of </w:t>
      </w:r>
      <w:r w:rsidR="001C4514">
        <w:t xml:space="preserve">the </w:t>
      </w:r>
      <w:r w:rsidR="00796B30" w:rsidRPr="00D35CA5">
        <w:t xml:space="preserve">MP </w:t>
      </w:r>
      <w:r w:rsidR="001C4514">
        <w:t xml:space="preserve">which is </w:t>
      </w:r>
      <w:r w:rsidR="00796B30" w:rsidRPr="00D35CA5">
        <w:t>embedded in lithic technologies</w:t>
      </w:r>
      <w:r w:rsidR="001C4514" w:rsidRPr="001C4514">
        <w:t xml:space="preserve"> </w:t>
      </w:r>
      <w:r w:rsidR="005522F3">
        <w:t xml:space="preserve"> </w:t>
      </w:r>
      <w:r w:rsidR="005522F3">
        <w:fldChar w:fldCharType="begin"/>
      </w:r>
      <w:r w:rsidR="00BF7FD4">
        <w:instrText xml:space="preserve"> ADDIN EN.CITE &lt;EndNote&gt;&lt;Cite&gt;&lt;Author&gt;Turq&lt;/Author&gt;&lt;Year&gt;2013&lt;/Year&gt;&lt;RecNum&gt;5739&lt;/RecNum&gt;&lt;DisplayText&gt;&lt;style face="superscript"&gt;54&lt;/style&gt;&lt;/DisplayText&gt;&lt;record&gt;&lt;rec-number&gt;5739&lt;/rec-number&gt;&lt;foreign-keys&gt;&lt;key app="EN" db-id="2e0tpp90z59szvexrf15t22p2ewafwer550w" timestamp="1554179825"&gt;5739&lt;/key&gt;&lt;/foreign-keys&gt;&lt;ref-type name="Journal Article"&gt;17&lt;/ref-type&gt;&lt;contributors&gt;&lt;authors&gt;&lt;author&gt;Turq, Alain&lt;/author&gt;&lt;author&gt;Roebroeks, Wil&lt;/author&gt;&lt;author&gt;Bourguignon, Laurence&lt;/author&gt;&lt;author&gt;Faivre, Jean-Philippe&lt;/author&gt;&lt;/authors&gt;&lt;/contributors&gt;&lt;titles&gt;&lt;title&gt;The fragmented character of Middle Palaeolithic stone tool technology&lt;/title&gt;&lt;secondary-title&gt;Journal of Human Evolution&lt;/secondary-title&gt;&lt;/titles&gt;&lt;periodical&gt;&lt;full-title&gt;Journal of Human Evolution&lt;/full-title&gt;&lt;abbr-1&gt;J. Hum. Evol.&lt;/abbr-1&gt;&lt;/periodical&gt;&lt;pages&gt;641-655&lt;/pages&gt;&lt;volume&gt;65&lt;/volume&gt;&lt;number&gt;5&lt;/number&gt;&lt;keywords&gt;&lt;keyword&gt;Raw material transport&lt;/keyword&gt;&lt;keyword&gt;Mobility&lt;/keyword&gt;&lt;keyword&gt;Western Europe&lt;/keyword&gt;&lt;keyword&gt;Pleistocene&lt;/keyword&gt;&lt;keyword&gt;Neandertals&lt;/keyword&gt;&lt;/keywords&gt;&lt;dates&gt;&lt;year&gt;2013&lt;/year&gt;&lt;pub-dates&gt;&lt;date&gt;2013/11/01/&lt;/date&gt;&lt;/pub-dates&gt;&lt;/dates&gt;&lt;isbn&gt;0047-2484&lt;/isbn&gt;&lt;urls&gt;&lt;related-urls&gt;&lt;url&gt;http://www.sciencedirect.com/science/article/pii/S0047248413001899&lt;/url&gt;&lt;/related-urls&gt;&lt;/urls&gt;&lt;electronic-resource-num&gt;https://doi.org/10.1016/j.jhevol.2013.07.014&lt;/electronic-resource-num&gt;&lt;/record&gt;&lt;/Cite&gt;&lt;/EndNote&gt;</w:instrText>
      </w:r>
      <w:r w:rsidR="005522F3">
        <w:fldChar w:fldCharType="separate"/>
      </w:r>
      <w:r w:rsidR="00BF7FD4" w:rsidRPr="00BF7FD4">
        <w:rPr>
          <w:noProof/>
          <w:vertAlign w:val="superscript"/>
        </w:rPr>
        <w:t>54</w:t>
      </w:r>
      <w:r w:rsidR="005522F3">
        <w:fldChar w:fldCharType="end"/>
      </w:r>
      <w:r w:rsidR="00ED1E0D" w:rsidRPr="00D35CA5">
        <w:t xml:space="preserve">. In the </w:t>
      </w:r>
      <w:r w:rsidR="001C4514">
        <w:t>case</w:t>
      </w:r>
      <w:r w:rsidR="001C4514" w:rsidRPr="00D35CA5">
        <w:t xml:space="preserve"> </w:t>
      </w:r>
      <w:r w:rsidR="00ED1E0D" w:rsidRPr="00D35CA5">
        <w:t xml:space="preserve">of </w:t>
      </w:r>
      <w:proofErr w:type="spellStart"/>
      <w:r w:rsidR="00ED1E0D" w:rsidRPr="00D35CA5">
        <w:t>Guanyindong</w:t>
      </w:r>
      <w:proofErr w:type="spellEnd"/>
      <w:r w:rsidR="004E3264" w:rsidRPr="00D35CA5">
        <w:t>,</w:t>
      </w:r>
      <w:r w:rsidR="00ED1E0D" w:rsidRPr="00D35CA5">
        <w:t xml:space="preserve"> the products of reduction sequences are even more </w:t>
      </w:r>
      <w:r w:rsidR="001C4514">
        <w:t>diffuse</w:t>
      </w:r>
      <w:r w:rsidR="001C4514" w:rsidRPr="00D35CA5">
        <w:t xml:space="preserve"> </w:t>
      </w:r>
      <w:r w:rsidR="00ED1E0D" w:rsidRPr="00D35CA5">
        <w:t xml:space="preserve">relative to the </w:t>
      </w:r>
      <w:r w:rsidR="001C4514">
        <w:t>western hemisphere</w:t>
      </w:r>
      <w:r w:rsidR="00ED1E0D" w:rsidRPr="00D35CA5">
        <w:t xml:space="preserve">. </w:t>
      </w:r>
      <w:r w:rsidR="008F141D" w:rsidRPr="00D35CA5">
        <w:t xml:space="preserve">Equal with the mechanism underlying the paucity of </w:t>
      </w:r>
      <w:r w:rsidR="00AD6F57">
        <w:t xml:space="preserve">the </w:t>
      </w:r>
      <w:r w:rsidR="008F141D" w:rsidRPr="00D35CA5">
        <w:t>Levallois concept</w:t>
      </w:r>
      <w:r w:rsidR="00AD6F57">
        <w:t xml:space="preserve"> at </w:t>
      </w:r>
      <w:proofErr w:type="spellStart"/>
      <w:r w:rsidR="00AD6F57" w:rsidRPr="00D35CA5">
        <w:t>Guanyindon</w:t>
      </w:r>
      <w:r w:rsidR="00AD6F57">
        <w:t>g</w:t>
      </w:r>
      <w:proofErr w:type="spellEnd"/>
      <w:r w:rsidR="008F141D" w:rsidRPr="00D35CA5">
        <w:t>, t</w:t>
      </w:r>
      <w:r w:rsidR="00683548" w:rsidRPr="00D35CA5">
        <w:t xml:space="preserve">he rarity of material traces </w:t>
      </w:r>
      <w:r w:rsidR="004E3264" w:rsidRPr="00D35CA5">
        <w:t xml:space="preserve">may have been </w:t>
      </w:r>
      <w:r w:rsidR="00AD6F57">
        <w:t xml:space="preserve">due to the </w:t>
      </w:r>
      <w:r w:rsidR="0016533D" w:rsidRPr="00D35CA5">
        <w:t xml:space="preserve">narrower ranges of technological strategies adopted </w:t>
      </w:r>
      <w:r w:rsidR="004E3264" w:rsidRPr="00D35CA5">
        <w:t xml:space="preserve">by </w:t>
      </w:r>
      <w:r w:rsidR="0016533D" w:rsidRPr="00D35CA5">
        <w:t>fragme</w:t>
      </w:r>
      <w:r w:rsidR="0016533D" w:rsidRPr="00D35CA5">
        <w:rPr>
          <w:rFonts w:eastAsia="AdvOT863180fb"/>
        </w:rPr>
        <w:t>nted</w:t>
      </w:r>
      <w:r w:rsidR="004E3264" w:rsidRPr="00D35CA5">
        <w:rPr>
          <w:rFonts w:eastAsia="AdvOT863180fb"/>
        </w:rPr>
        <w:t xml:space="preserve"> populations,</w:t>
      </w:r>
      <w:r w:rsidR="0016533D" w:rsidRPr="00D35CA5">
        <w:rPr>
          <w:rFonts w:eastAsia="AdvOT863180fb"/>
        </w:rPr>
        <w:t xml:space="preserve"> </w:t>
      </w:r>
      <w:r w:rsidR="004E3264" w:rsidRPr="00D35CA5">
        <w:t xml:space="preserve">compared to the relative high population and/or </w:t>
      </w:r>
      <w:r w:rsidR="0016533D" w:rsidRPr="00D35CA5">
        <w:t>high-density</w:t>
      </w:r>
      <w:r w:rsidR="004E3264" w:rsidRPr="00D35CA5">
        <w:t xml:space="preserve"> conditions of Middle Pleistocene in west Eurasia</w:t>
      </w:r>
      <w:r w:rsidR="001A5390" w:rsidRPr="00D35CA5">
        <w:t>.</w:t>
      </w:r>
      <w:r w:rsidR="004E3264" w:rsidRPr="00D35CA5">
        <w:rPr>
          <w:rFonts w:eastAsia="AdvOT863180fb"/>
        </w:rPr>
        <w:t xml:space="preserve"> </w:t>
      </w:r>
      <w:r w:rsidR="001A5390" w:rsidRPr="00D35CA5">
        <w:t>Consequently,</w:t>
      </w:r>
      <w:r w:rsidR="00A924D7" w:rsidRPr="00D35CA5">
        <w:rPr>
          <w:rFonts w:eastAsia="AdvOT863180fb"/>
        </w:rPr>
        <w:t xml:space="preserve"> </w:t>
      </w:r>
      <w:r w:rsidR="001A5390" w:rsidRPr="00D35CA5">
        <w:rPr>
          <w:rFonts w:eastAsia="AdvOT863180fb"/>
        </w:rPr>
        <w:t xml:space="preserve">the weak and/or irregular patterns of social interconnectedness </w:t>
      </w:r>
      <w:r w:rsidR="008F141D" w:rsidRPr="00D35CA5">
        <w:rPr>
          <w:rFonts w:eastAsia="AdvOT863180fb"/>
        </w:rPr>
        <w:t xml:space="preserve">due to </w:t>
      </w:r>
      <w:r w:rsidR="00AD6F57">
        <w:rPr>
          <w:rFonts w:eastAsia="AdvOT863180fb"/>
        </w:rPr>
        <w:t>small</w:t>
      </w:r>
      <w:r w:rsidR="00AD6F57" w:rsidRPr="00D35CA5">
        <w:rPr>
          <w:rFonts w:eastAsia="AdvOT863180fb"/>
        </w:rPr>
        <w:t xml:space="preserve"> </w:t>
      </w:r>
      <w:r w:rsidR="008F141D" w:rsidRPr="00D35CA5">
        <w:rPr>
          <w:rFonts w:eastAsia="AdvOT863180fb"/>
        </w:rPr>
        <w:t>population</w:t>
      </w:r>
      <w:r w:rsidR="00AD6F57">
        <w:rPr>
          <w:rFonts w:eastAsia="AdvOT863180fb"/>
        </w:rPr>
        <w:t xml:space="preserve"> sizes and densities</w:t>
      </w:r>
      <w:r w:rsidR="008F141D" w:rsidRPr="00D35CA5">
        <w:rPr>
          <w:rFonts w:eastAsia="AdvOT863180fb"/>
        </w:rPr>
        <w:t xml:space="preserve"> </w:t>
      </w:r>
      <w:r w:rsidR="00AD6F57">
        <w:rPr>
          <w:rFonts w:eastAsia="AdvOT863180fb"/>
        </w:rPr>
        <w:t xml:space="preserve">may have </w:t>
      </w:r>
      <w:r w:rsidR="001A5390" w:rsidRPr="00D35CA5">
        <w:rPr>
          <w:rFonts w:eastAsia="AdvOT863180fb"/>
        </w:rPr>
        <w:t>impeded the</w:t>
      </w:r>
      <w:r w:rsidR="005D45EF" w:rsidRPr="00D35CA5">
        <w:rPr>
          <w:rFonts w:eastAsia="AdvOT863180fb"/>
        </w:rPr>
        <w:t xml:space="preserve"> </w:t>
      </w:r>
      <w:r w:rsidR="00AD6F57">
        <w:rPr>
          <w:rFonts w:eastAsia="AdvOT863180fb"/>
        </w:rPr>
        <w:t xml:space="preserve">spread and establishment of </w:t>
      </w:r>
      <w:r w:rsidR="005D45EF" w:rsidRPr="00D35CA5">
        <w:rPr>
          <w:rFonts w:eastAsia="AdvOT863180fb"/>
        </w:rPr>
        <w:t xml:space="preserve">technological innovations </w:t>
      </w:r>
      <w:r w:rsidR="002E5630" w:rsidRPr="00D35CA5">
        <w:rPr>
          <w:rFonts w:eastAsia="AdvOT863180fb"/>
        </w:rPr>
        <w:fldChar w:fldCharType="begin"/>
      </w:r>
      <w:r w:rsidR="00BF7FD4">
        <w:rPr>
          <w:rFonts w:eastAsia="AdvOT863180fb"/>
        </w:rPr>
        <w:instrText xml:space="preserve"> ADDIN EN.CITE &lt;EndNote&gt;&lt;Cite&gt;&lt;Author&gt;Lycett&lt;/Author&gt;&lt;Year&gt;2010&lt;/Year&gt;&lt;RecNum&gt;5020&lt;/RecNum&gt;&lt;DisplayText&gt;&lt;style face="superscript"&gt;51&lt;/style&gt;&lt;/DisplayText&gt;&lt;record&gt;&lt;rec-number&gt;5020&lt;/rec-number&gt;&lt;foreign-keys&gt;&lt;key app="EN" db-id="2e0tpp90z59szvexrf15t22p2ewafwer550w" timestamp="0"&gt;5020&lt;/key&gt;&lt;/foreign-keys&gt;&lt;ref-type name="Journal Article"&gt;17&lt;/ref-type&gt;&lt;contributors&gt;&lt;authors&gt;&lt;author&gt;Lycett, Stephen J.&lt;/author&gt;&lt;author&gt;Norton, Christopher J.&lt;/author&gt;&lt;/authors&gt;&lt;/contributors&gt;&lt;titles&gt;&lt;title&gt;A demographic model for Palaeolithic technological evolution: The case of East Asia and the Movius Line&lt;/title&gt;&lt;secondary-title&gt;Quaternary International&lt;/secondary-title&gt;&lt;/titles&gt;&lt;periodical&gt;&lt;full-title&gt;Quaternary International&lt;/full-title&gt;&lt;/periodical&gt;&lt;pages&gt;55-65&lt;/pages&gt;&lt;volume&gt;211&lt;/volume&gt;&lt;number&gt;1–2&lt;/number&gt;&lt;dates&gt;&lt;year&gt;2010&lt;/year&gt;&lt;/dates&gt;&lt;isbn&gt;1040-6182&lt;/isbn&gt;&lt;urls&gt;&lt;related-urls&gt;&lt;url&gt;http://www.sciencedirect.com/science/article/pii/S1040618208003479&lt;/url&gt;&lt;/related-urls&gt;&lt;/urls&gt;&lt;electronic-resource-num&gt;http://dx.doi.org/10.1016/j.quaint.2008.12.001&lt;/electronic-resource-num&gt;&lt;/record&gt;&lt;/Cite&gt;&lt;/EndNote&gt;</w:instrText>
      </w:r>
      <w:r w:rsidR="002E5630" w:rsidRPr="00D35CA5">
        <w:rPr>
          <w:rFonts w:eastAsia="AdvOT863180fb"/>
        </w:rPr>
        <w:fldChar w:fldCharType="separate"/>
      </w:r>
      <w:r w:rsidR="00BF7FD4" w:rsidRPr="00BF7FD4">
        <w:rPr>
          <w:rFonts w:eastAsia="AdvOT863180fb"/>
          <w:noProof/>
          <w:vertAlign w:val="superscript"/>
        </w:rPr>
        <w:t>51</w:t>
      </w:r>
      <w:r w:rsidR="002E5630" w:rsidRPr="00D35CA5">
        <w:rPr>
          <w:rFonts w:eastAsia="AdvOT863180fb"/>
        </w:rPr>
        <w:fldChar w:fldCharType="end"/>
      </w:r>
      <w:r w:rsidR="00A924D7" w:rsidRPr="00D35CA5">
        <w:rPr>
          <w:rFonts w:eastAsia="AdvOT863180fb"/>
        </w:rPr>
        <w:t xml:space="preserve">. </w:t>
      </w:r>
    </w:p>
    <w:p w14:paraId="14A99930" w14:textId="5DF10AEE" w:rsidR="005D45EF" w:rsidRPr="00D35CA5" w:rsidRDefault="005D45EF" w:rsidP="00AF7AB5">
      <w:pPr>
        <w:autoSpaceDE w:val="0"/>
        <w:autoSpaceDN w:val="0"/>
        <w:adjustRightInd w:val="0"/>
        <w:spacing w:line="360" w:lineRule="auto"/>
        <w:rPr>
          <w:rFonts w:eastAsia="AdvOT863180fb"/>
        </w:rPr>
      </w:pPr>
    </w:p>
    <w:p w14:paraId="2F0F6B9E" w14:textId="5822780E" w:rsidR="00EB1218" w:rsidRDefault="008924D7" w:rsidP="000C0C1A">
      <w:pPr>
        <w:spacing w:line="360" w:lineRule="auto"/>
        <w:rPr>
          <w:rFonts w:eastAsia="AdvOT863180fb"/>
        </w:rPr>
      </w:pPr>
      <w:r w:rsidRPr="00D35CA5">
        <w:rPr>
          <w:rFonts w:eastAsia="AdvOT863180fb"/>
        </w:rPr>
        <w:t>An important limitation to the implications of our analysis of the</w:t>
      </w:r>
      <w:r w:rsidR="00D457D0" w:rsidRPr="00D35CA5">
        <w:rPr>
          <w:rFonts w:eastAsia="AdvOT863180fb"/>
        </w:rPr>
        <w:t xml:space="preserve"> </w:t>
      </w:r>
      <w:proofErr w:type="spellStart"/>
      <w:r w:rsidR="00D457D0" w:rsidRPr="00D35CA5">
        <w:rPr>
          <w:rFonts w:eastAsia="AdvOT863180fb"/>
        </w:rPr>
        <w:t>Guanyindong</w:t>
      </w:r>
      <w:proofErr w:type="spellEnd"/>
      <w:r w:rsidR="00D457D0" w:rsidRPr="00D35CA5">
        <w:rPr>
          <w:rFonts w:eastAsia="AdvOT863180fb"/>
        </w:rPr>
        <w:t xml:space="preserve"> assemblage </w:t>
      </w:r>
      <w:r w:rsidRPr="00D35CA5">
        <w:rPr>
          <w:rFonts w:eastAsia="AdvOT863180fb"/>
        </w:rPr>
        <w:t>is the scarcity of artefact provenance data</w:t>
      </w:r>
      <w:r w:rsidR="00AD6F57">
        <w:rPr>
          <w:rFonts w:eastAsia="AdvOT863180fb"/>
        </w:rPr>
        <w:t xml:space="preserve"> in the excavation records</w:t>
      </w:r>
      <w:r w:rsidRPr="00D35CA5">
        <w:rPr>
          <w:rFonts w:eastAsia="AdvOT863180fb"/>
        </w:rPr>
        <w:t xml:space="preserve">. Our previous work established that artefacts were produced in </w:t>
      </w:r>
      <w:r w:rsidR="00D457D0" w:rsidRPr="00D35CA5">
        <w:rPr>
          <w:rFonts w:eastAsia="AdvOT863180fb"/>
        </w:rPr>
        <w:t>two discrete periods, one clustered at around 170 ka (MIS</w:t>
      </w:r>
      <w:r w:rsidR="00463D0E" w:rsidRPr="00D35CA5">
        <w:rPr>
          <w:rFonts w:eastAsia="AdvOT863180fb"/>
        </w:rPr>
        <w:t xml:space="preserve"> </w:t>
      </w:r>
      <w:r w:rsidR="00D457D0" w:rsidRPr="00D35CA5">
        <w:rPr>
          <w:rFonts w:eastAsia="AdvOT863180fb"/>
        </w:rPr>
        <w:t xml:space="preserve">6) and the other clustered at </w:t>
      </w:r>
      <w:r w:rsidR="00751764" w:rsidRPr="00D35CA5">
        <w:rPr>
          <w:rFonts w:eastAsia="AdvOT863180fb"/>
        </w:rPr>
        <w:t>8</w:t>
      </w:r>
      <w:r w:rsidR="00932BB4" w:rsidRPr="00D35CA5">
        <w:rPr>
          <w:rFonts w:eastAsia="AdvOT863180fb"/>
        </w:rPr>
        <w:t>0 ka</w:t>
      </w:r>
      <w:r w:rsidR="00D457D0" w:rsidRPr="00D35CA5">
        <w:rPr>
          <w:rFonts w:eastAsia="AdvOT863180fb"/>
        </w:rPr>
        <w:t xml:space="preserve"> (MIS 5)</w:t>
      </w:r>
      <w:r w:rsidR="00812EDD" w:rsidRPr="00D35CA5">
        <w:rPr>
          <w:rFonts w:eastAsia="AdvOT863180fb"/>
        </w:rPr>
        <w:t xml:space="preserve">. </w:t>
      </w:r>
      <w:r w:rsidRPr="00D35CA5">
        <w:rPr>
          <w:rFonts w:eastAsia="AdvOT863180fb"/>
        </w:rPr>
        <w:t>The</w:t>
      </w:r>
      <w:r w:rsidR="00812EDD" w:rsidRPr="00D35CA5">
        <w:rPr>
          <w:rFonts w:eastAsia="AdvOT863180fb"/>
        </w:rPr>
        <w:t xml:space="preserve"> large</w:t>
      </w:r>
      <w:r w:rsidR="00145A35" w:rsidRPr="00D35CA5">
        <w:rPr>
          <w:rFonts w:eastAsia="AdvOT863180fb"/>
        </w:rPr>
        <w:t xml:space="preserve"> chronological</w:t>
      </w:r>
      <w:r w:rsidR="00812EDD" w:rsidRPr="00D35CA5">
        <w:rPr>
          <w:rFonts w:eastAsia="AdvOT863180fb"/>
        </w:rPr>
        <w:t xml:space="preserve"> gap (~80-90 ka) </w:t>
      </w:r>
      <w:r w:rsidRPr="00D35CA5">
        <w:rPr>
          <w:rFonts w:eastAsia="AdvOT863180fb"/>
        </w:rPr>
        <w:t xml:space="preserve">between the two </w:t>
      </w:r>
      <w:r w:rsidR="00AD6F57">
        <w:rPr>
          <w:rFonts w:eastAsia="AdvOT863180fb"/>
        </w:rPr>
        <w:t>periods</w:t>
      </w:r>
      <w:r w:rsidR="00AD6F57" w:rsidRPr="00D35CA5">
        <w:rPr>
          <w:rFonts w:eastAsia="AdvOT863180fb"/>
        </w:rPr>
        <w:t xml:space="preserve"> </w:t>
      </w:r>
      <w:r w:rsidRPr="00D35CA5">
        <w:rPr>
          <w:rFonts w:eastAsia="AdvOT863180fb"/>
        </w:rPr>
        <w:t xml:space="preserve">is </w:t>
      </w:r>
      <w:r w:rsidR="00812EDD" w:rsidRPr="00D35CA5">
        <w:rPr>
          <w:rFonts w:eastAsia="AdvOT863180fb"/>
        </w:rPr>
        <w:t xml:space="preserve">due to </w:t>
      </w:r>
      <w:r w:rsidR="00DE2001" w:rsidRPr="00D35CA5">
        <w:rPr>
          <w:rFonts w:eastAsia="AdvOT863180fb"/>
        </w:rPr>
        <w:t xml:space="preserve">an </w:t>
      </w:r>
      <w:r w:rsidR="00812EDD" w:rsidRPr="00D35CA5">
        <w:rPr>
          <w:rFonts w:eastAsia="AdvOT863180fb"/>
        </w:rPr>
        <w:t xml:space="preserve">erosional hiatus in the deposits. </w:t>
      </w:r>
      <w:r w:rsidR="0022077C">
        <w:rPr>
          <w:rFonts w:eastAsia="AdvOT863180fb"/>
        </w:rPr>
        <w:t>The</w:t>
      </w:r>
      <w:r w:rsidRPr="00D35CA5">
        <w:rPr>
          <w:rFonts w:eastAsia="AdvOT863180fb"/>
        </w:rPr>
        <w:t xml:space="preserve"> </w:t>
      </w:r>
      <w:r w:rsidR="0022077C">
        <w:rPr>
          <w:rFonts w:eastAsia="AdvOT863180fb"/>
        </w:rPr>
        <w:t xml:space="preserve">field recording </w:t>
      </w:r>
      <w:r w:rsidR="00C3746C">
        <w:rPr>
          <w:rFonts w:eastAsia="AdvOT863180fb"/>
        </w:rPr>
        <w:t>methods</w:t>
      </w:r>
      <w:r w:rsidRPr="00D35CA5">
        <w:rPr>
          <w:rFonts w:eastAsia="AdvOT863180fb"/>
        </w:rPr>
        <w:t xml:space="preserve"> </w:t>
      </w:r>
      <w:r w:rsidR="0022077C">
        <w:rPr>
          <w:rFonts w:eastAsia="AdvOT863180fb"/>
        </w:rPr>
        <w:t>employed in</w:t>
      </w:r>
      <w:r w:rsidRPr="00D35CA5">
        <w:rPr>
          <w:rFonts w:eastAsia="AdvOT863180fb"/>
        </w:rPr>
        <w:t xml:space="preserve"> </w:t>
      </w:r>
      <w:r w:rsidR="0022077C">
        <w:rPr>
          <w:rFonts w:eastAsia="AdvOT863180fb"/>
        </w:rPr>
        <w:t>the</w:t>
      </w:r>
      <w:r w:rsidRPr="00D35CA5">
        <w:rPr>
          <w:rFonts w:eastAsia="AdvOT863180fb"/>
        </w:rPr>
        <w:t xml:space="preserve"> initial excavation</w:t>
      </w:r>
      <w:r w:rsidR="0022077C">
        <w:rPr>
          <w:rFonts w:eastAsia="AdvOT863180fb"/>
        </w:rPr>
        <w:t xml:space="preserve"> mean that we </w:t>
      </w:r>
      <w:r w:rsidRPr="00D35CA5">
        <w:rPr>
          <w:rFonts w:eastAsia="AdvOT863180fb"/>
        </w:rPr>
        <w:t>cannot confidently allocate</w:t>
      </w:r>
      <w:r w:rsidR="0022077C">
        <w:rPr>
          <w:rFonts w:eastAsia="AdvOT863180fb"/>
        </w:rPr>
        <w:t xml:space="preserve"> the artefacts</w:t>
      </w:r>
      <w:r w:rsidRPr="00D35CA5">
        <w:rPr>
          <w:rFonts w:eastAsia="AdvOT863180fb"/>
        </w:rPr>
        <w:t xml:space="preserve"> to a specific time period</w:t>
      </w:r>
      <w:r w:rsidR="00085836" w:rsidRPr="00D35CA5">
        <w:rPr>
          <w:rFonts w:eastAsia="AdvOT863180fb"/>
        </w:rPr>
        <w:t xml:space="preserve">. </w:t>
      </w:r>
      <w:r w:rsidR="00085836" w:rsidRPr="00D35CA5">
        <w:t xml:space="preserve">Unfortunately, future excavations at </w:t>
      </w:r>
      <w:proofErr w:type="spellStart"/>
      <w:r w:rsidR="00085836" w:rsidRPr="00D35CA5">
        <w:rPr>
          <w:rFonts w:eastAsia="AdvOT863180fb"/>
        </w:rPr>
        <w:t>Guanyindong</w:t>
      </w:r>
      <w:proofErr w:type="spellEnd"/>
      <w:r w:rsidR="00085836" w:rsidRPr="00D35CA5">
        <w:rPr>
          <w:rFonts w:eastAsia="AdvOT863180fb"/>
        </w:rPr>
        <w:t xml:space="preserve"> are unlikely to resolve this as most of the </w:t>
      </w:r>
      <w:r w:rsidR="00AE595D">
        <w:rPr>
          <w:rFonts w:eastAsia="AdvOT863180fb"/>
        </w:rPr>
        <w:t>cultural</w:t>
      </w:r>
      <w:r w:rsidR="00AE595D" w:rsidRPr="00D35CA5">
        <w:rPr>
          <w:rFonts w:eastAsia="AdvOT863180fb"/>
        </w:rPr>
        <w:t xml:space="preserve"> </w:t>
      </w:r>
      <w:r w:rsidR="00085836" w:rsidRPr="00D35CA5">
        <w:rPr>
          <w:rFonts w:eastAsia="AdvOT863180fb"/>
        </w:rPr>
        <w:t xml:space="preserve">deposit was removed by the previous excavators. </w:t>
      </w:r>
      <w:r w:rsidR="00AD6F57">
        <w:rPr>
          <w:rFonts w:eastAsia="AdvOT863180fb"/>
        </w:rPr>
        <w:t>This also limits our ability to</w:t>
      </w:r>
      <w:r w:rsidR="00AD6F57" w:rsidRPr="00D35CA5">
        <w:rPr>
          <w:rFonts w:eastAsia="AdvOT863180fb"/>
        </w:rPr>
        <w:t xml:space="preserve"> </w:t>
      </w:r>
      <w:r w:rsidRPr="00D35CA5">
        <w:rPr>
          <w:rFonts w:eastAsia="AdvOT863180fb"/>
        </w:rPr>
        <w:t>make robust claims about change over time</w:t>
      </w:r>
      <w:r w:rsidR="000C0C1A">
        <w:rPr>
          <w:rFonts w:eastAsia="AdvOT863180fb"/>
        </w:rPr>
        <w:t xml:space="preserve">, though our previous analysis indicate that </w:t>
      </w:r>
      <w:r w:rsidR="000C0C1A" w:rsidRPr="000C0C1A">
        <w:rPr>
          <w:rFonts w:eastAsia="AdvOT863180fb"/>
        </w:rPr>
        <w:t>the technological attributes show little difference between the upper and lower layers</w:t>
      </w:r>
      <w:r w:rsidR="000C0C1A">
        <w:rPr>
          <w:rFonts w:eastAsia="AdvOT863180fb"/>
        </w:rPr>
        <w:t xml:space="preserve"> </w:t>
      </w:r>
      <w:r w:rsidR="000C0C1A">
        <w:rPr>
          <w:rFonts w:eastAsia="AdvOT863180fb"/>
        </w:rPr>
        <w:fldChar w:fldCharType="begin"/>
      </w:r>
      <w:r w:rsidR="00BF7FD4">
        <w:rPr>
          <w:rFonts w:eastAsia="AdvOT863180fb"/>
        </w:rPr>
        <w:instrText xml:space="preserve"> ADDIN EN.CITE &lt;EndNote&gt;&lt;Cite&gt;&lt;Author&gt;Hu&lt;/Author&gt;&lt;Year&gt;2019&lt;/Year&gt;&lt;RecNum&gt;5678&lt;/RecNum&gt;&lt;Prefix&gt;see SI from &lt;/Prefix&gt;&lt;DisplayText&gt;see SI from &lt;style face="superscript"&gt;27&lt;/style&gt;&lt;/DisplayText&gt;&lt;record&gt;&lt;rec-number&gt;5678&lt;/rec-number&gt;&lt;foreign-keys&gt;&lt;key app="EN" db-id="2e0tpp90z59szvexrf15t22p2ewafwer550w" timestamp="1551255043"&gt;5678&lt;/key&gt;&lt;/foreign-keys&gt;&lt;ref-type name="Journal Article"&gt;17&lt;/ref-type&gt;&lt;contributors&gt;&lt;authors&gt;&lt;author&gt;Hu, Yue&lt;/author&gt;&lt;author&gt;Marwick, Ben&lt;/author&gt;&lt;author&gt;Zhang, Jia-Fu&lt;/author&gt;&lt;author&gt;Rui, Xue&lt;/author&gt;&lt;author&gt;Hou, Ya-Mei&lt;/author&gt;&lt;author&gt;Yue, Jian-Ping&lt;/author&gt;&lt;author&gt;Chen, Wen-Rong&lt;/author&gt;&lt;author&gt;Huang, Wei-Wen&lt;/author&gt;&lt;author&gt;Li, Bo&lt;/author&gt;&lt;/authors&gt;&lt;/contributors&gt;&lt;titles&gt;&lt;title&gt;Late Middle Pleistocene Levallois stone-tool technology in southwest China&lt;/title&gt;&lt;secondary-title&gt;Nature&lt;/secondary-title&gt;&lt;/titles&gt;&lt;periodical&gt;&lt;full-title&gt;Nature&lt;/full-title&gt;&lt;/periodical&gt;&lt;pages&gt;82-85&lt;/pages&gt;&lt;volume&gt;565&lt;/volume&gt;&lt;number&gt;7737&lt;/number&gt;&lt;dates&gt;&lt;year&gt;2019&lt;/year&gt;&lt;pub-dates&gt;&lt;date&gt;2019/01/01&lt;/date&gt;&lt;/pub-dates&gt;&lt;/dates&gt;&lt;isbn&gt;1476-4687&lt;/isbn&gt;&lt;urls&gt;&lt;related-urls&gt;&lt;url&gt;https://doi.org/10.1038/s41586-018-0710-1&lt;/url&gt;&lt;/related-urls&gt;&lt;/urls&gt;&lt;electronic-resource-num&gt;10.1038/s41586-018-0710-1&lt;/electronic-resource-num&gt;&lt;/record&gt;&lt;/Cite&gt;&lt;/EndNote&gt;</w:instrText>
      </w:r>
      <w:r w:rsidR="000C0C1A">
        <w:rPr>
          <w:rFonts w:eastAsia="AdvOT863180fb"/>
        </w:rPr>
        <w:fldChar w:fldCharType="separate"/>
      </w:r>
      <w:r w:rsidR="00BF7FD4">
        <w:rPr>
          <w:rFonts w:eastAsia="AdvOT863180fb"/>
          <w:noProof/>
        </w:rPr>
        <w:t xml:space="preserve">see SI from </w:t>
      </w:r>
      <w:r w:rsidR="00BF7FD4" w:rsidRPr="00BF7FD4">
        <w:rPr>
          <w:rFonts w:eastAsia="AdvOT863180fb"/>
          <w:noProof/>
          <w:vertAlign w:val="superscript"/>
        </w:rPr>
        <w:t>27</w:t>
      </w:r>
      <w:r w:rsidR="000C0C1A">
        <w:rPr>
          <w:rFonts w:eastAsia="AdvOT863180fb"/>
        </w:rPr>
        <w:fldChar w:fldCharType="end"/>
      </w:r>
      <w:r w:rsidR="000C0C1A">
        <w:rPr>
          <w:rFonts w:eastAsia="AdvOT863180fb"/>
        </w:rPr>
        <w:t>.</w:t>
      </w:r>
      <w:r w:rsidR="00932BB4" w:rsidRPr="00D35CA5">
        <w:rPr>
          <w:rFonts w:eastAsia="AdvOT863180fb"/>
        </w:rPr>
        <w:t xml:space="preserve"> </w:t>
      </w:r>
      <w:r w:rsidR="000C0C1A">
        <w:rPr>
          <w:rFonts w:eastAsia="AdvOT863180fb"/>
        </w:rPr>
        <w:t xml:space="preserve">Hence, </w:t>
      </w:r>
      <w:r w:rsidR="000C0C1A">
        <w:t>t</w:t>
      </w:r>
      <w:r w:rsidR="007A61BE" w:rsidRPr="00D35CA5">
        <w:t>h</w:t>
      </w:r>
      <w:r w:rsidR="00AD6F57">
        <w:t>e</w:t>
      </w:r>
      <w:r w:rsidR="007A61BE" w:rsidRPr="00D35CA5">
        <w:t xml:space="preserve"> diversity</w:t>
      </w:r>
      <w:r w:rsidRPr="00D35CA5">
        <w:t xml:space="preserve"> described here</w:t>
      </w:r>
      <w:r w:rsidR="007A61BE" w:rsidRPr="00D35CA5">
        <w:t xml:space="preserve">, for example, </w:t>
      </w:r>
      <w:r w:rsidRPr="00D35CA5">
        <w:t>on one hand</w:t>
      </w:r>
      <w:r w:rsidR="00AD6F57">
        <w:t>,</w:t>
      </w:r>
      <w:r w:rsidRPr="00D35CA5">
        <w:t xml:space="preserve"> could </w:t>
      </w:r>
      <w:r w:rsidR="007A61BE" w:rsidRPr="00D35CA5">
        <w:t xml:space="preserve">either </w:t>
      </w:r>
      <w:r w:rsidRPr="00D35CA5">
        <w:t xml:space="preserve">represent </w:t>
      </w:r>
      <w:r w:rsidR="007A61BE" w:rsidRPr="00D35CA5">
        <w:t xml:space="preserve">coexistence </w:t>
      </w:r>
      <w:r w:rsidRPr="00D35CA5">
        <w:t xml:space="preserve">of multiple </w:t>
      </w:r>
      <w:r w:rsidR="0022077C">
        <w:t>technological strategies</w:t>
      </w:r>
      <w:r w:rsidRPr="00D35CA5">
        <w:t xml:space="preserve"> </w:t>
      </w:r>
      <w:r w:rsidR="007A61BE" w:rsidRPr="00D35CA5">
        <w:t>in a certain time</w:t>
      </w:r>
      <w:r w:rsidR="00C3746C">
        <w:t xml:space="preserve"> or, on the other hand,</w:t>
      </w:r>
      <w:r w:rsidRPr="00D35CA5">
        <w:t xml:space="preserve"> a sequence of technological change</w:t>
      </w:r>
      <w:r w:rsidR="00085836" w:rsidRPr="00D35CA5">
        <w:t>s</w:t>
      </w:r>
      <w:r w:rsidRPr="00D35CA5">
        <w:t xml:space="preserve"> </w:t>
      </w:r>
      <w:r w:rsidR="007A61BE" w:rsidRPr="00D35CA5">
        <w:t>over time</w:t>
      </w:r>
      <w:r w:rsidRPr="00D35CA5">
        <w:t xml:space="preserve">, </w:t>
      </w:r>
      <w:r w:rsidR="0022077C">
        <w:t xml:space="preserve">similar to </w:t>
      </w:r>
      <w:r w:rsidR="006842E1">
        <w:t>that</w:t>
      </w:r>
      <w:r w:rsidR="007A61BE" w:rsidRPr="00D35CA5">
        <w:t xml:space="preserve"> widely observed </w:t>
      </w:r>
      <w:r w:rsidRPr="00D35CA5">
        <w:t xml:space="preserve">at sites </w:t>
      </w:r>
      <w:r w:rsidR="007A61BE" w:rsidRPr="00D35CA5">
        <w:t xml:space="preserve">in west Eurasia </w:t>
      </w:r>
      <w:r w:rsidR="00BF7FD4">
        <w:fldChar w:fldCharType="begin"/>
      </w:r>
      <w:r w:rsidR="00BF7FD4">
        <w:instrText xml:space="preserve"> ADDIN EN.CITE &lt;EndNote&gt;&lt;Cite&gt;&lt;Author&gt;Delagnes&lt;/Author&gt;&lt;Year&gt;2006&lt;/Year&gt;&lt;RecNum&gt;6057&lt;/RecNum&gt;&lt;DisplayText&gt;&lt;style face="superscript"&gt;18&lt;/style&gt;&lt;/DisplayText&gt;&lt;record&gt;&lt;rec-number&gt;6057&lt;/rec-number&gt;&lt;foreign-keys&gt;&lt;key app="EN" db-id="2e0tpp90z59szvexrf15t22p2ewafwer550w" timestamp="1622187191"&gt;6057&lt;/key&gt;&lt;/foreign-keys&gt;&lt;ref-type name="Book Section"&gt;5&lt;/ref-type&gt;&lt;contributors&gt;&lt;authors&gt;&lt;author&gt;Delagnes, Anne&lt;/author&gt;&lt;author&gt;Meignen, Liliane&lt;/author&gt;&lt;/authors&gt;&lt;secondary-authors&gt;&lt;author&gt;Hovers, Erella&lt;/author&gt;&lt;author&gt;Kuhn, Steven L.&lt;/author&gt;&lt;/secondary-authors&gt;&lt;/contributors&gt;&lt;titles&gt;&lt;title&gt;Diversity of Lithic Production Systems During the Middle Paleolithic in France&lt;/title&gt;&lt;secondary-title&gt;Transitions Before the Transition: Evolution and Stability in the Middle Paleolithic and Middle Stone Age&lt;/secondary-title&gt;&lt;/titles&gt;&lt;pages&gt;85-107&lt;/pages&gt;&lt;dates&gt;&lt;year&gt;2006&lt;/year&gt;&lt;pub-dates&gt;&lt;date&gt;2006//&lt;/date&gt;&lt;/pub-dates&gt;&lt;/dates&gt;&lt;pub-location&gt;Boston, MA&lt;/pub-location&gt;&lt;publisher&gt;Springer US&lt;/publisher&gt;&lt;isbn&gt;978-0-387-24661-1&lt;/isbn&gt;&lt;urls&gt;&lt;related-urls&gt;&lt;url&gt;https://doi.org/10.1007/0-387-24661-4_5&lt;/url&gt;&lt;/related-urls&gt;&lt;/urls&gt;&lt;electronic-resource-num&gt;10.1007/0-387-24661-4_5&lt;/electronic-resource-num&gt;&lt;/record&gt;&lt;/Cite&gt;&lt;/EndNote&gt;</w:instrText>
      </w:r>
      <w:r w:rsidR="00BF7FD4">
        <w:fldChar w:fldCharType="separate"/>
      </w:r>
      <w:r w:rsidR="00BF7FD4" w:rsidRPr="00BF7FD4">
        <w:rPr>
          <w:noProof/>
          <w:vertAlign w:val="superscript"/>
        </w:rPr>
        <w:t>18</w:t>
      </w:r>
      <w:r w:rsidR="00BF7FD4">
        <w:fldChar w:fldCharType="end"/>
      </w:r>
      <w:r w:rsidR="007A61BE" w:rsidRPr="00D35CA5">
        <w:t>.</w:t>
      </w:r>
      <w:r w:rsidR="00F65341" w:rsidRPr="00D35CA5">
        <w:rPr>
          <w:rFonts w:eastAsia="AdvOT863180fb"/>
        </w:rPr>
        <w:t xml:space="preserve"> </w:t>
      </w:r>
    </w:p>
    <w:p w14:paraId="78D07BE9" w14:textId="77777777" w:rsidR="00AD6F57" w:rsidRPr="00D35CA5" w:rsidRDefault="00AD6F57" w:rsidP="00C60027">
      <w:pPr>
        <w:spacing w:line="360" w:lineRule="auto"/>
        <w:rPr>
          <w:rFonts w:eastAsia="AdvOT863180fb"/>
        </w:rPr>
      </w:pPr>
    </w:p>
    <w:p w14:paraId="3B9E9B80" w14:textId="31505B29" w:rsidR="00285110" w:rsidRDefault="00AD6F57" w:rsidP="00A41487">
      <w:pPr>
        <w:spacing w:line="360" w:lineRule="auto"/>
        <w:rPr>
          <w:color w:val="333333"/>
        </w:rPr>
      </w:pPr>
      <w:r>
        <w:rPr>
          <w:rFonts w:eastAsia="AdvOT863180fb"/>
        </w:rPr>
        <w:t>In c</w:t>
      </w:r>
      <w:r w:rsidR="00C60027" w:rsidRPr="00D35CA5">
        <w:rPr>
          <w:rFonts w:eastAsia="AdvOT863180fb"/>
        </w:rPr>
        <w:t xml:space="preserve">ontrast to the fine-grained </w:t>
      </w:r>
      <w:proofErr w:type="spellStart"/>
      <w:r w:rsidR="00C60027" w:rsidRPr="00D35CA5">
        <w:rPr>
          <w:rFonts w:eastAsia="AdvOT863180fb"/>
        </w:rPr>
        <w:t>behavioural</w:t>
      </w:r>
      <w:proofErr w:type="spellEnd"/>
      <w:r w:rsidR="00C60027" w:rsidRPr="00D35CA5">
        <w:rPr>
          <w:rFonts w:eastAsia="AdvOT863180fb"/>
        </w:rPr>
        <w:t xml:space="preserve"> evidence and high-resolution technological studies from a wide range of MP sites in West Eurasia,</w:t>
      </w:r>
      <w:r w:rsidR="00C60027" w:rsidRPr="00D35CA5" w:rsidDel="008924D7">
        <w:rPr>
          <w:rFonts w:eastAsia="AdvOT863180fb"/>
        </w:rPr>
        <w:t xml:space="preserve"> </w:t>
      </w:r>
      <w:r w:rsidR="00C60027" w:rsidRPr="00D35CA5">
        <w:rPr>
          <w:rFonts w:eastAsia="AdvOT863180fb"/>
        </w:rPr>
        <w:t xml:space="preserve">the data from East Asia </w:t>
      </w:r>
      <w:r>
        <w:rPr>
          <w:rFonts w:eastAsia="AdvOT863180fb"/>
        </w:rPr>
        <w:t>are</w:t>
      </w:r>
      <w:r w:rsidRPr="00D35CA5">
        <w:rPr>
          <w:rFonts w:eastAsia="AdvOT863180fb"/>
        </w:rPr>
        <w:t xml:space="preserve"> </w:t>
      </w:r>
      <w:r w:rsidR="00085836" w:rsidRPr="00D35CA5">
        <w:rPr>
          <w:rFonts w:eastAsia="AdvOT863180fb"/>
        </w:rPr>
        <w:t xml:space="preserve">sparse and </w:t>
      </w:r>
      <w:r>
        <w:rPr>
          <w:rFonts w:eastAsia="AdvOT863180fb"/>
        </w:rPr>
        <w:t xml:space="preserve">reports </w:t>
      </w:r>
      <w:r>
        <w:rPr>
          <w:rFonts w:eastAsia="AdvOT863180fb"/>
        </w:rPr>
        <w:lastRenderedPageBreak/>
        <w:t xml:space="preserve">are typically </w:t>
      </w:r>
      <w:r w:rsidR="00085836" w:rsidRPr="00D35CA5">
        <w:rPr>
          <w:rFonts w:eastAsia="AdvOT863180fb"/>
        </w:rPr>
        <w:t>coarse-grain</w:t>
      </w:r>
      <w:r>
        <w:rPr>
          <w:rFonts w:eastAsia="AdvOT863180fb"/>
        </w:rPr>
        <w:t>ed</w:t>
      </w:r>
      <w:r w:rsidR="00085836" w:rsidRPr="00D35CA5">
        <w:rPr>
          <w:rFonts w:eastAsia="AdvOT863180fb"/>
        </w:rPr>
        <w:t xml:space="preserve">. </w:t>
      </w:r>
      <w:r w:rsidR="00F65341" w:rsidRPr="00D35CA5">
        <w:rPr>
          <w:rFonts w:eastAsia="AdvOT863180fb"/>
        </w:rPr>
        <w:t xml:space="preserve">To date, many paleolithic sites in southwest China have been found </w:t>
      </w:r>
      <w:r w:rsidR="00F65341" w:rsidRPr="00D35CA5">
        <w:rPr>
          <w:rFonts w:eastAsia="AdvOT863180fb"/>
        </w:rPr>
        <w:fldChar w:fldCharType="begin">
          <w:fldData xml:space="preserve">PEVuZE5vdGU+PENpdGU+PEF1dGhvcj5DYWk8L0F1dGhvcj48WWVhcj4xOTkxPC9ZZWFyPjxSZWNO
dW0+NTYwMTwvUmVjTnVtPjxEaXNwbGF5VGV4dD48c3R5bGUgZmFjZT0ic3VwZXJzY3JpcHQiPjU3
LTYxPC9zdHlsZT48L0Rpc3BsYXlUZXh0PjxyZWNvcmQ+PHJlYy1udW1iZXI+NTYwMTwvcmVjLW51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F45EE7">
        <w:rPr>
          <w:rFonts w:eastAsia="AdvOT863180fb"/>
        </w:rPr>
        <w:instrText xml:space="preserve"> ADDIN EN.CITE </w:instrText>
      </w:r>
      <w:r w:rsidR="00F45EE7">
        <w:rPr>
          <w:rFonts w:eastAsia="AdvOT863180fb"/>
        </w:rPr>
        <w:fldChar w:fldCharType="begin">
          <w:fldData xml:space="preserve">PEVuZE5vdGU+PENpdGU+PEF1dGhvcj5DYWk8L0F1dGhvcj48WWVhcj4xOTkxPC9ZZWFyPjxSZWNO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</w:fldData>
        </w:fldChar>
      </w:r>
      <w:r w:rsidR="00F45EE7">
        <w:rPr>
          <w:rFonts w:eastAsia="AdvOT863180fb"/>
        </w:rPr>
        <w:instrText xml:space="preserve"> ADDIN EN.CITE.DATA </w:instrText>
      </w:r>
      <w:r w:rsidR="00F45EE7">
        <w:rPr>
          <w:rFonts w:eastAsia="AdvOT863180fb"/>
        </w:rPr>
      </w:r>
      <w:r w:rsidR="00F45EE7">
        <w:rPr>
          <w:rFonts w:eastAsia="AdvOT863180fb"/>
        </w:rPr>
        <w:fldChar w:fldCharType="end"/>
      </w:r>
      <w:r w:rsidR="00F65341" w:rsidRPr="00D35CA5">
        <w:rPr>
          <w:rFonts w:eastAsia="AdvOT863180fb"/>
        </w:rPr>
        <w:fldChar w:fldCharType="separate"/>
      </w:r>
      <w:r w:rsidR="00F45EE7" w:rsidRPr="00F45EE7">
        <w:rPr>
          <w:rFonts w:eastAsia="AdvOT863180fb"/>
          <w:noProof/>
          <w:vertAlign w:val="superscript"/>
        </w:rPr>
        <w:t>57-61</w:t>
      </w:r>
      <w:r w:rsidR="00F65341" w:rsidRPr="00D35CA5">
        <w:rPr>
          <w:rFonts w:eastAsia="AdvOT863180fb"/>
        </w:rPr>
        <w:fldChar w:fldCharType="end"/>
      </w:r>
      <w:r w:rsidR="00F65341" w:rsidRPr="00D35CA5">
        <w:rPr>
          <w:rFonts w:eastAsia="AdvOT863180fb"/>
        </w:rPr>
        <w:t xml:space="preserve">, though only a few of them, such as </w:t>
      </w:r>
      <w:proofErr w:type="spellStart"/>
      <w:r w:rsidR="00F65341" w:rsidRPr="00D35CA5">
        <w:rPr>
          <w:rFonts w:eastAsia="AdvOT863180fb"/>
        </w:rPr>
        <w:t>Guanyindong</w:t>
      </w:r>
      <w:proofErr w:type="spellEnd"/>
      <w:r w:rsidR="00F65341" w:rsidRPr="00D35CA5">
        <w:rPr>
          <w:rFonts w:eastAsia="AdvOT863180fb"/>
        </w:rPr>
        <w:t xml:space="preserve"> and </w:t>
      </w:r>
      <w:proofErr w:type="spellStart"/>
      <w:r w:rsidR="00F65341" w:rsidRPr="00D35CA5">
        <w:rPr>
          <w:rFonts w:eastAsia="AdvOT863180fb"/>
        </w:rPr>
        <w:t>Panxiandadong</w:t>
      </w:r>
      <w:proofErr w:type="spellEnd"/>
      <w:r w:rsidR="00F65341" w:rsidRPr="00D35CA5">
        <w:rPr>
          <w:rFonts w:eastAsia="AdvOT863180fb"/>
        </w:rPr>
        <w:t xml:space="preserve"> </w:t>
      </w:r>
      <w:r w:rsidR="00F65341" w:rsidRPr="00D35CA5">
        <w:rPr>
          <w:rFonts w:eastAsia="AdvOT863180fb"/>
        </w:rPr>
        <w:fldChar w:fldCharType="begin">
          <w:fldData xml:space="preserve">PEVuZE5vdGU+PENpdGU+PEF1dGhvcj5aaGFuZzwvQXV0aG9yPjxZZWFyPjIwMTU8L1llYXI+PFJl
Y051bT41NTg4PC9SZWNOdW0+PERpc3BsYXlUZXh0PjxzdHlsZSBmYWNlPSJzdXBlcnNjcmlwdCI+
NjI8L3N0eWxlPjwvRGlzcGxheVRleHQ+PHJlY29yZD48cmVjLW51bWJlcj41NTg4PC9yZWMtbnVt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BF7FD4">
        <w:rPr>
          <w:rFonts w:eastAsia="AdvOT863180fb"/>
        </w:rPr>
        <w:instrText xml:space="preserve"> ADDIN EN.CITE </w:instrText>
      </w:r>
      <w:r w:rsidR="00BF7FD4">
        <w:rPr>
          <w:rFonts w:eastAsia="AdvOT863180fb"/>
        </w:rPr>
        <w:fldChar w:fldCharType="begin">
          <w:fldData xml:space="preserve">PEVuZE5vdGU+PENpdGU+PEF1dGhvcj5aaGFuZzwvQXV0aG9yPjxZZWFyPjIwMTU8L1llYXI+PFJl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</w:fldData>
        </w:fldChar>
      </w:r>
      <w:r w:rsidR="00BF7FD4">
        <w:rPr>
          <w:rFonts w:eastAsia="AdvOT863180fb"/>
        </w:rPr>
        <w:instrText xml:space="preserve"> ADDIN EN.CITE.DATA </w:instrText>
      </w:r>
      <w:r w:rsidR="00BF7FD4">
        <w:rPr>
          <w:rFonts w:eastAsia="AdvOT863180fb"/>
        </w:rPr>
      </w:r>
      <w:r w:rsidR="00BF7FD4">
        <w:rPr>
          <w:rFonts w:eastAsia="AdvOT863180fb"/>
        </w:rPr>
        <w:fldChar w:fldCharType="end"/>
      </w:r>
      <w:r w:rsidR="00F65341" w:rsidRPr="00D35CA5">
        <w:rPr>
          <w:rFonts w:eastAsia="AdvOT863180fb"/>
        </w:rPr>
        <w:fldChar w:fldCharType="separate"/>
      </w:r>
      <w:r w:rsidR="00BF7FD4" w:rsidRPr="00BF7FD4">
        <w:rPr>
          <w:rFonts w:eastAsia="AdvOT863180fb"/>
          <w:noProof/>
          <w:vertAlign w:val="superscript"/>
        </w:rPr>
        <w:t>62</w:t>
      </w:r>
      <w:r w:rsidR="00F65341" w:rsidRPr="00D35CA5">
        <w:rPr>
          <w:rFonts w:eastAsia="AdvOT863180fb"/>
        </w:rPr>
        <w:fldChar w:fldCharType="end"/>
      </w:r>
      <w:r w:rsidR="00F65341" w:rsidRPr="00D35CA5">
        <w:rPr>
          <w:rFonts w:eastAsia="AdvOT863180fb"/>
        </w:rPr>
        <w:t xml:space="preserve">, have been reliably dated to the </w:t>
      </w:r>
      <w:r w:rsidR="00E25EB4">
        <w:rPr>
          <w:rFonts w:eastAsia="AdvOT863180fb"/>
        </w:rPr>
        <w:t>LMP</w:t>
      </w:r>
      <w:r w:rsidR="00F65341" w:rsidRPr="00D35CA5">
        <w:rPr>
          <w:rFonts w:eastAsia="AdvOT863180fb"/>
        </w:rPr>
        <w:t xml:space="preserve"> period. </w:t>
      </w:r>
      <w:r w:rsidR="0022077C">
        <w:rPr>
          <w:rFonts w:eastAsia="AdvOT863180fb"/>
        </w:rPr>
        <w:t>E</w:t>
      </w:r>
      <w:r w:rsidR="00ED3188" w:rsidRPr="00D35CA5">
        <w:t>vidence of various</w:t>
      </w:r>
      <w:r w:rsidR="00E54E08" w:rsidRPr="00D35CA5">
        <w:t xml:space="preserve"> traits of </w:t>
      </w:r>
      <w:r w:rsidR="00531B87" w:rsidRPr="00D35CA5">
        <w:t>MP</w:t>
      </w:r>
      <w:r w:rsidR="00F65341" w:rsidRPr="00D35CA5">
        <w:t xml:space="preserve"> </w:t>
      </w:r>
      <w:r w:rsidR="002A3199" w:rsidRPr="00D35CA5">
        <w:t>technologies</w:t>
      </w:r>
      <w:r w:rsidR="00ED3188" w:rsidRPr="00D35CA5">
        <w:t xml:space="preserve"> in </w:t>
      </w:r>
      <w:proofErr w:type="spellStart"/>
      <w:r w:rsidR="00ED3188" w:rsidRPr="00D35CA5">
        <w:t>Guanyindong</w:t>
      </w:r>
      <w:proofErr w:type="spellEnd"/>
      <w:r w:rsidR="00EE2077" w:rsidRPr="00D35CA5">
        <w:t>,</w:t>
      </w:r>
      <w:r w:rsidR="002A3199" w:rsidRPr="00D35CA5">
        <w:t xml:space="preserve"> such as</w:t>
      </w:r>
      <w:r w:rsidR="003479F8" w:rsidRPr="00D35CA5">
        <w:t xml:space="preserve"> Levallois </w:t>
      </w:r>
      <w:r w:rsidR="00F65341" w:rsidRPr="00D35CA5">
        <w:t>strategies</w:t>
      </w:r>
      <w:r w:rsidR="003479F8" w:rsidRPr="00D35CA5">
        <w:t>, multipl</w:t>
      </w:r>
      <w:r w:rsidR="00F65341" w:rsidRPr="00D35CA5">
        <w:t>e</w:t>
      </w:r>
      <w:r w:rsidR="003479F8" w:rsidRPr="00D35CA5">
        <w:t xml:space="preserve"> blank production</w:t>
      </w:r>
      <w:r w:rsidR="00F65341" w:rsidRPr="00D35CA5">
        <w:t xml:space="preserve"> techniques</w:t>
      </w:r>
      <w:r w:rsidR="003479F8" w:rsidRPr="00D35CA5">
        <w:t xml:space="preserve"> </w:t>
      </w:r>
      <w:r w:rsidR="002A3199" w:rsidRPr="00D35CA5">
        <w:t>including</w:t>
      </w:r>
      <w:r w:rsidR="003479F8" w:rsidRPr="00D35CA5">
        <w:t xml:space="preserve"> discoid and </w:t>
      </w:r>
      <w:r w:rsidR="00531B87" w:rsidRPr="00D35CA5">
        <w:t>core-on-flake</w:t>
      </w:r>
      <w:r w:rsidR="00EE2077" w:rsidRPr="00D35CA5">
        <w:t>,</w:t>
      </w:r>
      <w:r w:rsidR="003479F8" w:rsidRPr="00D35CA5">
        <w:t xml:space="preserve"> and various methods on tool manufacture and management such like </w:t>
      </w:r>
      <w:proofErr w:type="spellStart"/>
      <w:r w:rsidR="003479F8" w:rsidRPr="00D35CA5">
        <w:t>Quina</w:t>
      </w:r>
      <w:proofErr w:type="spellEnd"/>
      <w:r w:rsidR="003479F8" w:rsidRPr="00D35CA5">
        <w:t>-like systems</w:t>
      </w:r>
      <w:r w:rsidR="00EE2077" w:rsidRPr="00D35CA5">
        <w:t xml:space="preserve">, </w:t>
      </w:r>
      <w:r w:rsidR="00AE595D">
        <w:t>would just be ‘a tip of iceberg’ of technological</w:t>
      </w:r>
      <w:r w:rsidR="00AE595D" w:rsidRPr="00D35CA5">
        <w:t xml:space="preserve"> abilities hominins in this area had</w:t>
      </w:r>
      <w:r w:rsidR="00AE595D">
        <w:t xml:space="preserve"> </w:t>
      </w:r>
      <w:r w:rsidR="00E54E08" w:rsidRPr="00D35CA5">
        <w:t xml:space="preserve">during MIS 6 – 5 </w:t>
      </w:r>
      <w:r w:rsidR="00AE595D">
        <w:t xml:space="preserve">that are </w:t>
      </w:r>
      <w:r w:rsidR="00E54E08" w:rsidRPr="00D35CA5">
        <w:t xml:space="preserve">comparable as those in </w:t>
      </w:r>
      <w:r w:rsidR="006842E1">
        <w:rPr>
          <w:color w:val="333333"/>
        </w:rPr>
        <w:t>west Eurasia</w:t>
      </w:r>
      <w:r w:rsidR="00E54E08" w:rsidRPr="00D35CA5">
        <w:t xml:space="preserve"> and Africa</w:t>
      </w:r>
      <w:r w:rsidR="00AE595D">
        <w:t xml:space="preserve"> and are still waiting to </w:t>
      </w:r>
      <w:r w:rsidR="0041368D">
        <w:t>reveal</w:t>
      </w:r>
      <w:r w:rsidR="00F65341" w:rsidRPr="00D35CA5">
        <w:t>.</w:t>
      </w:r>
      <w:r w:rsidR="007D54D8" w:rsidRPr="007D54D8">
        <w:t xml:space="preserve"> </w:t>
      </w:r>
    </w:p>
    <w:p w14:paraId="7516BABC" w14:textId="77777777" w:rsidR="00285110" w:rsidRDefault="00285110" w:rsidP="00A41487">
      <w:pPr>
        <w:spacing w:line="360" w:lineRule="auto"/>
        <w:rPr>
          <w:color w:val="333333"/>
        </w:rPr>
      </w:pPr>
    </w:p>
    <w:p w14:paraId="3CC0951B" w14:textId="6631EDAB" w:rsidR="007D54D8" w:rsidRPr="003C1E14" w:rsidRDefault="00EB4AE2" w:rsidP="007D54D8">
      <w:pPr>
        <w:spacing w:line="360" w:lineRule="auto"/>
        <w:rPr>
          <w:rFonts w:eastAsiaTheme="minorEastAsia"/>
          <w:lang w:eastAsia="zh-CN"/>
        </w:rPr>
      </w:pPr>
      <w:r>
        <w:rPr>
          <w:color w:val="333333"/>
        </w:rPr>
        <w:t xml:space="preserve">In sum, </w:t>
      </w:r>
      <w:r w:rsidR="0041368D" w:rsidRPr="00F42765">
        <w:rPr>
          <w:color w:val="333333"/>
        </w:rPr>
        <w:t>our</w:t>
      </w:r>
      <w:r w:rsidR="007D54D8" w:rsidRPr="00F42765">
        <w:rPr>
          <w:color w:val="333333"/>
        </w:rPr>
        <w:t xml:space="preserve"> </w:t>
      </w:r>
      <w:r w:rsidR="007D54D8" w:rsidRPr="00491F8A">
        <w:rPr>
          <w:color w:val="333333"/>
        </w:rPr>
        <w:t>paper</w:t>
      </w:r>
      <w:r w:rsidR="007D54D8" w:rsidRPr="00F42765">
        <w:rPr>
          <w:color w:val="333333"/>
        </w:rPr>
        <w:t xml:space="preserve"> </w:t>
      </w:r>
      <w:r w:rsidR="007D54D8">
        <w:rPr>
          <w:color w:val="333333"/>
        </w:rPr>
        <w:t>demonstrates</w:t>
      </w:r>
      <w:r w:rsidR="007D54D8" w:rsidRPr="00F42765">
        <w:rPr>
          <w:color w:val="333333"/>
        </w:rPr>
        <w:t xml:space="preserve"> the</w:t>
      </w:r>
      <w:r w:rsidR="007D54D8" w:rsidRPr="00491F8A">
        <w:rPr>
          <w:color w:val="333333"/>
        </w:rPr>
        <w:t xml:space="preserve"> </w:t>
      </w:r>
      <w:r w:rsidR="007D54D8" w:rsidRPr="00F42765">
        <w:rPr>
          <w:color w:val="333333"/>
        </w:rPr>
        <w:t xml:space="preserve">diversity of </w:t>
      </w:r>
      <w:r w:rsidR="00E25EB4">
        <w:rPr>
          <w:color w:val="333333"/>
        </w:rPr>
        <w:t>MP</w:t>
      </w:r>
      <w:r w:rsidR="007D54D8" w:rsidRPr="00F42765">
        <w:rPr>
          <w:color w:val="333333"/>
        </w:rPr>
        <w:t xml:space="preserve"> in East Asia for the first time,</w:t>
      </w:r>
      <w:r w:rsidR="007D54D8" w:rsidRPr="004526EC">
        <w:rPr>
          <w:color w:val="333333"/>
        </w:rPr>
        <w:t xml:space="preserve"> indicating that the appearance of Levallois concept in </w:t>
      </w:r>
      <w:proofErr w:type="spellStart"/>
      <w:r w:rsidR="007D54D8" w:rsidRPr="004526EC">
        <w:rPr>
          <w:color w:val="333333"/>
        </w:rPr>
        <w:t>Guanyindong</w:t>
      </w:r>
      <w:proofErr w:type="spellEnd"/>
      <w:r w:rsidR="007D54D8" w:rsidRPr="004526EC">
        <w:rPr>
          <w:color w:val="333333"/>
        </w:rPr>
        <w:t xml:space="preserve"> is not </w:t>
      </w:r>
      <w:r w:rsidR="003C1E14">
        <w:rPr>
          <w:color w:val="333333"/>
        </w:rPr>
        <w:t xml:space="preserve">an </w:t>
      </w:r>
      <w:r w:rsidR="00AE595D">
        <w:rPr>
          <w:color w:val="333333"/>
        </w:rPr>
        <w:t>‘</w:t>
      </w:r>
      <w:r w:rsidR="007D54D8" w:rsidRPr="004526EC">
        <w:rPr>
          <w:color w:val="333333"/>
        </w:rPr>
        <w:t>isolated</w:t>
      </w:r>
      <w:r w:rsidR="00AE595D">
        <w:rPr>
          <w:color w:val="333333"/>
        </w:rPr>
        <w:t>’</w:t>
      </w:r>
      <w:r w:rsidR="003C1E14">
        <w:rPr>
          <w:color w:val="333333"/>
        </w:rPr>
        <w:t xml:space="preserve"> </w:t>
      </w:r>
      <w:r w:rsidR="000C0C1A">
        <w:rPr>
          <w:color w:val="333333"/>
        </w:rPr>
        <w:t>or ‘</w:t>
      </w:r>
      <w:r w:rsidR="0041368D">
        <w:rPr>
          <w:color w:val="333333"/>
        </w:rPr>
        <w:t>odd</w:t>
      </w:r>
      <w:r w:rsidR="000C0C1A">
        <w:rPr>
          <w:color w:val="333333"/>
        </w:rPr>
        <w:t>’</w:t>
      </w:r>
      <w:r w:rsidR="000C0C1A" w:rsidRPr="000C0C1A">
        <w:rPr>
          <w:color w:val="333333"/>
        </w:rPr>
        <w:t xml:space="preserve"> </w:t>
      </w:r>
      <w:r w:rsidR="003C1E14">
        <w:rPr>
          <w:color w:val="333333"/>
        </w:rPr>
        <w:t>technological strategy at this location</w:t>
      </w:r>
      <w:r w:rsidR="007D54D8" w:rsidRPr="004526EC">
        <w:rPr>
          <w:color w:val="333333"/>
        </w:rPr>
        <w:t xml:space="preserve">. On the contrary, the </w:t>
      </w:r>
      <w:proofErr w:type="spellStart"/>
      <w:r w:rsidR="007D54D8" w:rsidRPr="004526EC">
        <w:rPr>
          <w:color w:val="333333"/>
        </w:rPr>
        <w:t>Guanyindong</w:t>
      </w:r>
      <w:proofErr w:type="spellEnd"/>
      <w:r w:rsidR="007D54D8" w:rsidRPr="004526EC">
        <w:rPr>
          <w:color w:val="333333"/>
        </w:rPr>
        <w:t xml:space="preserve"> </w:t>
      </w:r>
      <w:r w:rsidR="00285110">
        <w:rPr>
          <w:color w:val="333333"/>
        </w:rPr>
        <w:t xml:space="preserve">hominins </w:t>
      </w:r>
      <w:r w:rsidR="007D54D8" w:rsidRPr="004526EC">
        <w:rPr>
          <w:color w:val="333333"/>
        </w:rPr>
        <w:t xml:space="preserve">developed </w:t>
      </w:r>
      <w:r w:rsidR="00285110">
        <w:rPr>
          <w:color w:val="333333"/>
        </w:rPr>
        <w:t>many complex elements of</w:t>
      </w:r>
      <w:r w:rsidR="00285110" w:rsidRPr="004526EC">
        <w:rPr>
          <w:color w:val="333333"/>
        </w:rPr>
        <w:t xml:space="preserve"> </w:t>
      </w:r>
      <w:r w:rsidR="00E25EB4">
        <w:rPr>
          <w:color w:val="333333"/>
        </w:rPr>
        <w:t>MP</w:t>
      </w:r>
      <w:r w:rsidR="00285110" w:rsidRPr="004526EC">
        <w:rPr>
          <w:color w:val="333333"/>
        </w:rPr>
        <w:t xml:space="preserve"> </w:t>
      </w:r>
      <w:r w:rsidR="007D54D8" w:rsidRPr="004526EC">
        <w:rPr>
          <w:color w:val="333333"/>
        </w:rPr>
        <w:t>tool</w:t>
      </w:r>
      <w:r w:rsidR="007D54D8">
        <w:rPr>
          <w:rFonts w:asciiTheme="minorEastAsia" w:hAnsiTheme="minorEastAsia" w:hint="eastAsia"/>
          <w:color w:val="333333"/>
        </w:rPr>
        <w:t>-</w:t>
      </w:r>
      <w:r w:rsidR="007D54D8" w:rsidRPr="004526EC">
        <w:rPr>
          <w:color w:val="333333"/>
        </w:rPr>
        <w:t>kit</w:t>
      </w:r>
      <w:r w:rsidR="00285110">
        <w:rPr>
          <w:color w:val="333333"/>
        </w:rPr>
        <w:t>s</w:t>
      </w:r>
      <w:r w:rsidR="006842E1">
        <w:rPr>
          <w:color w:val="333333"/>
        </w:rPr>
        <w:t xml:space="preserve"> to cop</w:t>
      </w:r>
      <w:r w:rsidR="003C1E14">
        <w:rPr>
          <w:color w:val="333333"/>
        </w:rPr>
        <w:t>e</w:t>
      </w:r>
      <w:r w:rsidR="006842E1">
        <w:rPr>
          <w:color w:val="333333"/>
        </w:rPr>
        <w:t xml:space="preserve"> with their daily </w:t>
      </w:r>
      <w:r w:rsidR="003C1E14">
        <w:rPr>
          <w:color w:val="333333"/>
        </w:rPr>
        <w:t>routines</w:t>
      </w:r>
      <w:r w:rsidR="00285110">
        <w:rPr>
          <w:color w:val="333333"/>
        </w:rPr>
        <w:t xml:space="preserve">, </w:t>
      </w:r>
      <w:r w:rsidR="007D54D8" w:rsidRPr="00F42765">
        <w:rPr>
          <w:color w:val="333333"/>
        </w:rPr>
        <w:t xml:space="preserve">challenging the longstanding view of long-term simplicity in lithic technology during the Early and Middle </w:t>
      </w:r>
      <w:proofErr w:type="spellStart"/>
      <w:r w:rsidR="007D54D8" w:rsidRPr="00F42765">
        <w:rPr>
          <w:color w:val="333333"/>
        </w:rPr>
        <w:t>Palaeolithic</w:t>
      </w:r>
      <w:proofErr w:type="spellEnd"/>
      <w:r w:rsidR="007D54D8" w:rsidRPr="00F42765">
        <w:rPr>
          <w:color w:val="333333"/>
        </w:rPr>
        <w:t xml:space="preserve"> periods in East Asia.</w:t>
      </w:r>
      <w:r w:rsidR="00285110">
        <w:t xml:space="preserve"> </w:t>
      </w:r>
      <w:r w:rsidR="004A39E9" w:rsidRPr="00D35CA5">
        <w:t>T</w:t>
      </w:r>
      <w:r w:rsidR="007C11F8" w:rsidRPr="00D35CA5">
        <w:t>he</w:t>
      </w:r>
      <w:r w:rsidR="00531B87" w:rsidRPr="00D35CA5">
        <w:t xml:space="preserve"> absence of human fossils dated to the same period in southwest China, </w:t>
      </w:r>
      <w:r w:rsidR="004A39E9" w:rsidRPr="00D35CA5">
        <w:t>hamper</w:t>
      </w:r>
      <w:r w:rsidR="00285110">
        <w:t>s</w:t>
      </w:r>
      <w:r w:rsidR="004A39E9" w:rsidRPr="00D35CA5">
        <w:t xml:space="preserve"> speculation </w:t>
      </w:r>
      <w:r w:rsidR="00285110">
        <w:t>about the</w:t>
      </w:r>
      <w:r w:rsidR="00285110" w:rsidRPr="00D35CA5">
        <w:t xml:space="preserve"> </w:t>
      </w:r>
      <w:r w:rsidR="004A3B1C" w:rsidRPr="00D35CA5">
        <w:t xml:space="preserve">hominin </w:t>
      </w:r>
      <w:r w:rsidR="004A39E9" w:rsidRPr="00D35CA5">
        <w:t xml:space="preserve">species that </w:t>
      </w:r>
      <w:r w:rsidR="004A3B1C" w:rsidRPr="00D35CA5">
        <w:t xml:space="preserve">produced the </w:t>
      </w:r>
      <w:proofErr w:type="spellStart"/>
      <w:r w:rsidR="004A3B1C" w:rsidRPr="00D35CA5">
        <w:t>Guanyindong</w:t>
      </w:r>
      <w:proofErr w:type="spellEnd"/>
      <w:r w:rsidR="004A3B1C" w:rsidRPr="00D35CA5">
        <w:t xml:space="preserve"> Cave assemblage. </w:t>
      </w:r>
      <w:bookmarkStart w:id="3" w:name="OLE_LINK3"/>
      <w:r w:rsidR="007C11F8" w:rsidRPr="00D35CA5">
        <w:t>However, a</w:t>
      </w:r>
      <w:r w:rsidR="00893A64" w:rsidRPr="00D35CA5">
        <w:t>ccumulated</w:t>
      </w:r>
      <w:bookmarkEnd w:id="3"/>
      <w:r w:rsidR="00893A64" w:rsidRPr="00D35CA5">
        <w:t xml:space="preserve"> anthropological studies in and/or near this region have </w:t>
      </w:r>
      <w:r w:rsidR="00285110">
        <w:t>shed</w:t>
      </w:r>
      <w:r w:rsidR="00285110" w:rsidRPr="00D35CA5">
        <w:t xml:space="preserve"> </w:t>
      </w:r>
      <w:r w:rsidR="00893A64" w:rsidRPr="00D35CA5">
        <w:t xml:space="preserve">the light on the </w:t>
      </w:r>
      <w:r w:rsidR="00285110">
        <w:t>probable hominin</w:t>
      </w:r>
      <w:r w:rsidR="00285110" w:rsidRPr="00D35CA5">
        <w:t xml:space="preserve"> </w:t>
      </w:r>
      <w:r w:rsidR="00285110">
        <w:t>taxa</w:t>
      </w:r>
      <w:r w:rsidR="00585EF2">
        <w:t>.</w:t>
      </w:r>
      <w:r w:rsidR="00285110" w:rsidRPr="00D35CA5">
        <w:t xml:space="preserve"> </w:t>
      </w:r>
      <w:r w:rsidR="00893A64" w:rsidRPr="00D35CA5">
        <w:t>T</w:t>
      </w:r>
      <w:r w:rsidR="00531B87" w:rsidRPr="00D35CA5">
        <w:t xml:space="preserve">he Denisovan fossil found in </w:t>
      </w:r>
      <w:proofErr w:type="spellStart"/>
      <w:r w:rsidR="00531B87" w:rsidRPr="00D35CA5">
        <w:t>Baishiya</w:t>
      </w:r>
      <w:proofErr w:type="spellEnd"/>
      <w:r w:rsidR="00893A64" w:rsidRPr="00D35CA5">
        <w:t>,</w:t>
      </w:r>
      <w:r w:rsidR="00531B87" w:rsidRPr="00D35CA5">
        <w:t xml:space="preserve"> dated 160k</w:t>
      </w:r>
      <w:r w:rsidR="004A3B1C" w:rsidRPr="00D35CA5">
        <w:t>a</w:t>
      </w:r>
      <w:r w:rsidR="00893A64" w:rsidRPr="00D35CA5">
        <w:t>, provides the first evidence of Denisovan territories in East Asia</w:t>
      </w:r>
      <w:r w:rsidR="00285110">
        <w:t xml:space="preserve"> </w:t>
      </w:r>
      <w:r w:rsidR="00D01294" w:rsidRPr="00D35CA5">
        <w:fldChar w:fldCharType="begin"/>
      </w:r>
      <w:r w:rsidR="00BF7FD4">
        <w:instrText xml:space="preserve"> ADDIN EN.CITE &lt;EndNote&gt;&lt;Cite&gt;&lt;Author&gt;Chen&lt;/Author&gt;&lt;Year&gt;2019&lt;/Year&gt;&lt;RecNum&gt;5849&lt;/RecNum&gt;&lt;DisplayText&gt;&lt;style face="superscript"&gt;22&lt;/style&gt;&lt;/DisplayText&gt;&lt;record&gt;&lt;rec-number&gt;5849&lt;/rec-number&gt;&lt;foreign-keys&gt;&lt;key app="EN" db-id="2e0tpp90z59szvexrf15t22p2ewafwer550w" timestamp="1559816944"&gt;5849&lt;/key&gt;&lt;/foreign-keys&gt;&lt;ref-type name="Journal Article"&gt;17&lt;/ref-type&gt;&lt;contributors&gt;&lt;authors&gt;&lt;author&gt;Chen, Fahu&lt;/author&gt;&lt;author&gt;Welker, Frido&lt;/author&gt;&lt;author&gt;Shen, Chuan-Chou&lt;/author&gt;&lt;author&gt;Bailey, Shara E.&lt;/author&gt;&lt;author&gt;Bergmann, Inga&lt;/author&gt;&lt;author&gt;Davis, Simon&lt;/author&gt;&lt;author&gt;Xia, Huan&lt;/author&gt;&lt;author&gt;Wang, Hui&lt;/author&gt;&lt;author&gt;Fischer, Roman&lt;/author&gt;&lt;author&gt;Freidline, Sarah E.&lt;/author&gt;&lt;author&gt;Yu, Tsai-Luen&lt;/author&gt;&lt;author&gt;Skinner, Matthew M.&lt;/author&gt;&lt;author&gt;Stelzer, Stefanie&lt;/author&gt;&lt;author&gt;Dong, Guangrong&lt;/author&gt;&lt;author&gt;Fu, Qiaomei&lt;/author&gt;&lt;author&gt;Dong, Guanghui&lt;/author&gt;&lt;author&gt;Wang, Jian&lt;/author&gt;&lt;author&gt;Zhang, Dongju&lt;/author&gt;&lt;author&gt;Hublin, Jean-Jacques&lt;/author&gt;&lt;/authors&gt;&lt;/contributors&gt;&lt;titles&gt;&lt;title&gt;A late Middle Pleistocene Denisovan mandible from the Tibetan Plateau&lt;/title&gt;&lt;secondary-title&gt;Nature&lt;/secondary-title&gt;&lt;/titles&gt;&lt;periodical&gt;&lt;full-title&gt;Nature&lt;/full-title&gt;&lt;/periodical&gt;&lt;pages&gt;409-412&lt;/pages&gt;&lt;volume&gt;569&lt;/volume&gt;&lt;number&gt;7756&lt;/number&gt;&lt;dates&gt;&lt;year&gt;2019&lt;/year&gt;&lt;pub-dates&gt;&lt;date&gt;2019/05/01&lt;/date&gt;&lt;/pub-dates&gt;&lt;/dates&gt;&lt;isbn&gt;1476-4687&lt;/isbn&gt;&lt;urls&gt;&lt;related-urls&gt;&lt;url&gt;https://doi.org/10.1038/s41586-019-1139-x&lt;/url&gt;&lt;/related-urls&gt;&lt;/urls&gt;&lt;electronic-resource-num&gt;10.1038/s41586-019-1139-x&lt;/electronic-resource-num&gt;&lt;/record&gt;&lt;/Cite&gt;&lt;/EndNote&gt;</w:instrText>
      </w:r>
      <w:r w:rsidR="00D01294" w:rsidRPr="00D35CA5">
        <w:fldChar w:fldCharType="separate"/>
      </w:r>
      <w:r w:rsidR="00BF7FD4" w:rsidRPr="00BF7FD4">
        <w:rPr>
          <w:noProof/>
          <w:vertAlign w:val="superscript"/>
        </w:rPr>
        <w:t>22</w:t>
      </w:r>
      <w:r w:rsidR="00D01294" w:rsidRPr="00D35CA5">
        <w:fldChar w:fldCharType="end"/>
      </w:r>
      <w:r w:rsidR="00893A64" w:rsidRPr="00D35CA5">
        <w:t xml:space="preserve">. The </w:t>
      </w:r>
      <w:r w:rsidR="00AC1F78">
        <w:t>appearance of modern huma</w:t>
      </w:r>
      <w:r w:rsidR="003C1E14">
        <w:t>ns</w:t>
      </w:r>
      <w:r w:rsidR="00285110">
        <w:t xml:space="preserve"> </w:t>
      </w:r>
      <w:r w:rsidR="00D01294" w:rsidRPr="00D35CA5">
        <w:fldChar w:fldCharType="begin">
          <w:fldData xml:space="preserve">PEVuZE5vdGU+PENpdGU+PEF1dGhvcj5MaXU8L0F1dGhvcj48WWVhcj4yMDE1PC9ZZWFyPjxSZWNO
dW0+NTQwNjwvUmVjTnVtPjxEaXNwbGF5VGV4dD48c3R5bGUgZmFjZT0ic3VwZXJzY3JpcHQiPjIx
LDI2LDYzPC9zdHlsZT48L0Rpc3BsYXlUZXh0PjxyZWNvcmQ+PHJlYy1udW1iZXI+NTQwNjwvcmVj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F45EE7">
        <w:instrText xml:space="preserve"> ADDIN EN.CITE </w:instrText>
      </w:r>
      <w:r w:rsidR="00F45EE7">
        <w:fldChar w:fldCharType="begin">
          <w:fldData xml:space="preserve">PEVuZE5vdGU+PENpdGU+PEF1dGhvcj5MaXU8L0F1dGhvcj48WWVhcj4yMDE1PC9ZZWFyPjxSZWNO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=
</w:fldData>
        </w:fldChar>
      </w:r>
      <w:r w:rsidR="00F45EE7">
        <w:instrText xml:space="preserve"> ADDIN EN.CITE.DATA </w:instrText>
      </w:r>
      <w:r w:rsidR="00F45EE7">
        <w:fldChar w:fldCharType="end"/>
      </w:r>
      <w:r w:rsidR="00D01294" w:rsidRPr="00D35CA5">
        <w:fldChar w:fldCharType="separate"/>
      </w:r>
      <w:r w:rsidR="00F45EE7" w:rsidRPr="00F45EE7">
        <w:rPr>
          <w:noProof/>
          <w:vertAlign w:val="superscript"/>
        </w:rPr>
        <w:t>21,26,63</w:t>
      </w:r>
      <w:r w:rsidR="00D01294" w:rsidRPr="00D35CA5">
        <w:fldChar w:fldCharType="end"/>
      </w:r>
      <w:r w:rsidR="00285110">
        <w:t>,</w:t>
      </w:r>
      <w:r w:rsidR="00585EF2">
        <w:t xml:space="preserve"> </w:t>
      </w:r>
      <w:r w:rsidR="00D76E2F" w:rsidRPr="00D35CA5">
        <w:t>and shared morphology with the Neandertals</w:t>
      </w:r>
      <w:r w:rsidR="00893A64" w:rsidRPr="00D35CA5">
        <w:t xml:space="preserve"> </w:t>
      </w:r>
      <w:r w:rsidR="00D76E2F" w:rsidRPr="00D35CA5">
        <w:t xml:space="preserve">found on crania from </w:t>
      </w:r>
      <w:proofErr w:type="spellStart"/>
      <w:r w:rsidR="00D76E2F" w:rsidRPr="00D35CA5">
        <w:t>Xuchang</w:t>
      </w:r>
      <w:proofErr w:type="spellEnd"/>
      <w:r w:rsidR="00285110">
        <w:t xml:space="preserve"> </w:t>
      </w:r>
      <w:r w:rsidR="00525B01" w:rsidRPr="00D35CA5">
        <w:fldChar w:fldCharType="begin"/>
      </w:r>
      <w:r w:rsidR="00BF7FD4">
        <w:instrText xml:space="preserve"> ADDIN EN.CITE &lt;EndNote&gt;&lt;Cite&gt;&lt;Author&gt;Li&lt;/Author&gt;&lt;Year&gt;2017&lt;/Year&gt;&lt;RecNum&gt;5446&lt;/RecNum&gt;&lt;DisplayText&gt;&lt;style face="superscript"&gt;64&lt;/style&gt;&lt;/DisplayText&gt;&lt;record&gt;&lt;rec-number&gt;5446&lt;/rec-number&gt;&lt;foreign-keys&gt;&lt;key app="EN" db-id="2e0tpp90z59szvexrf15t22p2ewafwer550w" timestamp="1577441501"&gt;5446&lt;/key&gt;&lt;/foreign-keys&gt;&lt;ref-type name="Journal Article"&gt;17&lt;/ref-type&gt;&lt;contributors&gt;&lt;authors&gt;&lt;author&gt;Li, Zhan-Yang&lt;/author&gt;&lt;author&gt;Wu, Xiu-Jie&lt;/author&gt;&lt;author&gt;Zhou, Li-Ping&lt;/author&gt;&lt;author&gt;Liu, Wu&lt;/author&gt;&lt;author&gt;Gao, Xing&lt;/author&gt;&lt;author&gt;Nian, Xiao-Mei&lt;/author&gt;&lt;author&gt;Trinkaus, Erik&lt;/author&gt;&lt;/authors&gt;&lt;/contributors&gt;&lt;titles&gt;&lt;title&gt;Late Pleistocene archaic human crania from Xuchang, China&lt;/title&gt;&lt;secondary-title&gt;Science&lt;/secondary-title&gt;&lt;/titles&gt;&lt;periodical&gt;&lt;full-title&gt;Science&lt;/full-title&gt;&lt;/periodical&gt;&lt;pages&gt;969&lt;/pages&gt;&lt;volume&gt;355&lt;/volume&gt;&lt;number&gt;6328&lt;/number&gt;&lt;dates&gt;&lt;year&gt;2017&lt;/year&gt;&lt;/dates&gt;&lt;urls&gt;&lt;related-urls&gt;&lt;url&gt;http://science.sciencemag.org/content/355/6328/969.abstract&lt;/url&gt;&lt;/related-urls&gt;&lt;/urls&gt;&lt;electronic-resource-num&gt;10.1126/science.aal2482&lt;/electronic-resource-num&gt;&lt;/record&gt;&lt;/Cite&gt;&lt;/EndNote&gt;</w:instrText>
      </w:r>
      <w:r w:rsidR="00525B01" w:rsidRPr="00D35CA5">
        <w:fldChar w:fldCharType="separate"/>
      </w:r>
      <w:r w:rsidR="00BF7FD4" w:rsidRPr="00BF7FD4">
        <w:rPr>
          <w:noProof/>
          <w:vertAlign w:val="superscript"/>
        </w:rPr>
        <w:t>64</w:t>
      </w:r>
      <w:r w:rsidR="00525B01" w:rsidRPr="00D35CA5">
        <w:fldChar w:fldCharType="end"/>
      </w:r>
      <w:r w:rsidR="00D76E2F" w:rsidRPr="00D35CA5">
        <w:t xml:space="preserve"> suggest that the </w:t>
      </w:r>
      <w:r w:rsidR="00285110">
        <w:t xml:space="preserve">identity of the </w:t>
      </w:r>
      <w:r w:rsidR="00D76E2F" w:rsidRPr="00D35CA5">
        <w:t xml:space="preserve">hominins </w:t>
      </w:r>
      <w:r w:rsidR="00285110">
        <w:t xml:space="preserve">that </w:t>
      </w:r>
      <w:r w:rsidR="00D76E2F" w:rsidRPr="00D35CA5">
        <w:t xml:space="preserve">lived here is more complex and interlaced than we </w:t>
      </w:r>
      <w:r w:rsidR="00285110">
        <w:t>previously</w:t>
      </w:r>
      <w:r w:rsidR="00D76E2F" w:rsidRPr="00D35CA5">
        <w:t xml:space="preserve"> thought. </w:t>
      </w:r>
    </w:p>
    <w:p w14:paraId="52DA797D" w14:textId="77777777" w:rsidR="00285110" w:rsidRPr="006B1F84" w:rsidRDefault="00285110" w:rsidP="007D54D8">
      <w:pPr>
        <w:spacing w:line="360" w:lineRule="auto"/>
      </w:pPr>
    </w:p>
    <w:p w14:paraId="2269F31A" w14:textId="49D0B52D" w:rsidR="00E54E08" w:rsidRDefault="006061A8">
      <w:pPr>
        <w:spacing w:line="360" w:lineRule="auto"/>
      </w:pPr>
      <w:r>
        <w:t>T</w:t>
      </w:r>
      <w:r w:rsidR="00254433" w:rsidRPr="00D35CA5">
        <w:t xml:space="preserve">he </w:t>
      </w:r>
      <w:r w:rsidR="003C1E14">
        <w:t>limited number of</w:t>
      </w:r>
      <w:r w:rsidR="00254433" w:rsidRPr="00D35CA5">
        <w:t xml:space="preserve"> available assemblages </w:t>
      </w:r>
      <w:r>
        <w:t xml:space="preserve">for the </w:t>
      </w:r>
      <w:proofErr w:type="spellStart"/>
      <w:r>
        <w:t>Palaeolithic</w:t>
      </w:r>
      <w:proofErr w:type="spellEnd"/>
      <w:r>
        <w:t xml:space="preserve"> </w:t>
      </w:r>
      <w:r w:rsidR="00254433" w:rsidRPr="00D35CA5">
        <w:t xml:space="preserve">in the </w:t>
      </w:r>
      <w:r>
        <w:t>Eastern hemisphere</w:t>
      </w:r>
      <w:r w:rsidRPr="00D35CA5">
        <w:t xml:space="preserve"> </w:t>
      </w:r>
      <w:r w:rsidR="00254433" w:rsidRPr="00D35CA5">
        <w:t xml:space="preserve">does not at present allow </w:t>
      </w:r>
      <w:r>
        <w:t xml:space="preserve">robust </w:t>
      </w:r>
      <w:r w:rsidR="00E534BC" w:rsidRPr="00D35CA5">
        <w:t>clarif</w:t>
      </w:r>
      <w:r w:rsidR="003C1E14">
        <w:t xml:space="preserve">ication of </w:t>
      </w:r>
      <w:r w:rsidR="00E534BC" w:rsidRPr="00D35CA5">
        <w:t xml:space="preserve">relationships among technical </w:t>
      </w:r>
      <w:r w:rsidR="00C3746C" w:rsidRPr="00D35CA5">
        <w:t>behaviors</w:t>
      </w:r>
      <w:r w:rsidR="00254433" w:rsidRPr="00D35CA5">
        <w:t xml:space="preserve"> </w:t>
      </w:r>
      <w:r w:rsidR="00E534BC" w:rsidRPr="00D35CA5">
        <w:t xml:space="preserve">and </w:t>
      </w:r>
      <w:r w:rsidR="003C1E14">
        <w:t>resolution of the</w:t>
      </w:r>
      <w:r w:rsidR="00254433" w:rsidRPr="00D35CA5">
        <w:t xml:space="preserve"> debate</w:t>
      </w:r>
      <w:r w:rsidR="003C1E14">
        <w:t xml:space="preserve"> on </w:t>
      </w:r>
      <w:r w:rsidR="00911105">
        <w:t xml:space="preserve">where and when the common technological ancestor for East Asian and Western MP may be found, and what circumstances lead to the appearance of MP technologies in East Asia (e.g. direct descent from a common technological ancestor or </w:t>
      </w:r>
      <w:r w:rsidR="000421C4">
        <w:t xml:space="preserve">recent </w:t>
      </w:r>
      <w:r w:rsidR="00911105">
        <w:t>convergent technological evolution</w:t>
      </w:r>
      <w:r w:rsidR="000421C4">
        <w:t xml:space="preserve"> after substantial divergence</w:t>
      </w:r>
      <w:r w:rsidR="00911105">
        <w:t>)</w:t>
      </w:r>
      <w:r w:rsidR="007D3277" w:rsidRPr="00D35CA5">
        <w:t>.</w:t>
      </w:r>
      <w:r w:rsidR="00FD671E" w:rsidRPr="00D35CA5">
        <w:t xml:space="preserve"> </w:t>
      </w:r>
      <w:r w:rsidR="007D3277" w:rsidRPr="00D35CA5">
        <w:t>A key challenge for future research on</w:t>
      </w:r>
      <w:r w:rsidR="00E54E08" w:rsidRPr="00D35CA5">
        <w:t xml:space="preserve"> other </w:t>
      </w:r>
      <w:r w:rsidR="00E25EB4">
        <w:t>LMP</w:t>
      </w:r>
      <w:r w:rsidR="00E54E08" w:rsidRPr="00D35CA5">
        <w:t xml:space="preserve"> sites in this region </w:t>
      </w:r>
      <w:r w:rsidR="007D3277" w:rsidRPr="00D35CA5">
        <w:t>is</w:t>
      </w:r>
      <w:r w:rsidR="00E54E08" w:rsidRPr="00D35CA5">
        <w:t xml:space="preserve"> to establish more detailed pattern and </w:t>
      </w:r>
      <w:r w:rsidR="00E54E08" w:rsidRPr="00D35CA5">
        <w:rPr>
          <w:rFonts w:eastAsia="AdvOT863180fb"/>
        </w:rPr>
        <w:t xml:space="preserve">timing of the </w:t>
      </w:r>
      <w:r w:rsidR="00E25EB4">
        <w:rPr>
          <w:rFonts w:eastAsia="AdvOT863180fb"/>
        </w:rPr>
        <w:t>MP</w:t>
      </w:r>
      <w:r w:rsidR="00E54E08" w:rsidRPr="00D35CA5">
        <w:rPr>
          <w:rFonts w:eastAsia="AdvOT863180fb"/>
        </w:rPr>
        <w:t xml:space="preserve"> production and </w:t>
      </w:r>
      <w:r w:rsidR="000421C4">
        <w:rPr>
          <w:rFonts w:eastAsia="AdvOT863180fb"/>
        </w:rPr>
        <w:t xml:space="preserve">specifically evaluate models of </w:t>
      </w:r>
      <w:r w:rsidR="00E54E08" w:rsidRPr="00D35CA5">
        <w:t>technolog</w:t>
      </w:r>
      <w:r w:rsidR="000421C4">
        <w:t>ical</w:t>
      </w:r>
      <w:r w:rsidR="00E54E08" w:rsidRPr="00D35CA5">
        <w:t xml:space="preserve"> convergence or transmission</w:t>
      </w:r>
      <w:r w:rsidR="000421C4">
        <w:t>.</w:t>
      </w:r>
    </w:p>
    <w:p w14:paraId="7DC860D5" w14:textId="77777777" w:rsidR="002754F6" w:rsidRDefault="002754F6">
      <w:pPr>
        <w:spacing w:line="360" w:lineRule="auto"/>
      </w:pPr>
    </w:p>
    <w:p w14:paraId="0731D6C0" w14:textId="77777777" w:rsidR="00A15161" w:rsidRDefault="00A15161" w:rsidP="00A15161">
      <w:pPr>
        <w:pStyle w:val="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lastRenderedPageBreak/>
        <w:t>Methods</w:t>
      </w:r>
    </w:p>
    <w:p w14:paraId="1E0837E7" w14:textId="77777777" w:rsidR="00A15161" w:rsidRPr="00141623" w:rsidRDefault="00A15161" w:rsidP="00A15161"/>
    <w:p w14:paraId="3C555C94" w14:textId="1AD5E99C" w:rsidR="00A15161" w:rsidRDefault="00A15161" w:rsidP="00947EF2">
      <w:pPr>
        <w:pStyle w:val="SMText"/>
        <w:spacing w:line="360" w:lineRule="auto"/>
        <w:ind w:firstLine="0"/>
        <w:rPr>
          <w:szCs w:val="24"/>
        </w:rPr>
      </w:pPr>
      <w:r w:rsidRPr="00D35CA5">
        <w:rPr>
          <w:szCs w:val="24"/>
        </w:rPr>
        <w:t>Based on the technical analys</w:t>
      </w:r>
      <w:r>
        <w:rPr>
          <w:szCs w:val="24"/>
        </w:rPr>
        <w:t>e</w:t>
      </w:r>
      <w:r w:rsidRPr="00D35CA5">
        <w:rPr>
          <w:szCs w:val="24"/>
        </w:rPr>
        <w:t xml:space="preserve">s developed by authors such as </w:t>
      </w:r>
      <w:proofErr w:type="spellStart"/>
      <w:r w:rsidRPr="00D35CA5">
        <w:rPr>
          <w:szCs w:val="24"/>
        </w:rPr>
        <w:t>Geneste</w:t>
      </w:r>
      <w:proofErr w:type="spellEnd"/>
      <w:r w:rsidRPr="00D35CA5">
        <w:rPr>
          <w:szCs w:val="24"/>
        </w:rPr>
        <w:t xml:space="preserve"> </w:t>
      </w:r>
      <w:r w:rsidRPr="00D35CA5">
        <w:rPr>
          <w:szCs w:val="24"/>
        </w:rPr>
        <w:fldChar w:fldCharType="begin"/>
      </w:r>
      <w:r w:rsidR="00BF7FD4">
        <w:rPr>
          <w:szCs w:val="24"/>
        </w:rPr>
        <w:instrText xml:space="preserve"> ADDIN EN.CITE &lt;EndNote&gt;&lt;Cite ExcludeAuth="1"&gt;&lt;Author&gt;Geneste&lt;/Author&gt;&lt;Year&gt;1988&lt;/Year&gt;&lt;RecNum&gt;5555&lt;/RecNum&gt;&lt;DisplayText&gt;&lt;style face="superscript"&gt;65&lt;/style&gt;&lt;/DisplayText&gt;&lt;record&gt;&lt;rec-number&gt;5555&lt;/rec-number&gt;&lt;foreign-keys&gt;&lt;key app="EN" db-id="2e0tpp90z59szvexrf15t22p2ewafwer550w" timestamp="1587919687"&gt;5555&lt;/key&gt;&lt;/foreign-keys&gt;&lt;ref-type name="Book Section"&gt;5&lt;/ref-type&gt;&lt;contributors&gt;&lt;authors&gt;&lt;author&gt;Geneste, J.-M.&lt;/author&gt;&lt;/authors&gt;&lt;secondary-authors&gt;&lt;author&gt;Otte, M.&lt;/author&gt;&lt;/secondary-authors&gt;&lt;/contributors&gt;&lt;titles&gt;&lt;title&gt;&lt;style face="normal" font="default" size="100%"&gt;Systèmes d&lt;/style&gt;&lt;style face="normal" font="default" charset="134" size="100%"&gt;’approvisionnement en mati&lt;/style&gt;&lt;style face="normal" font="default" size="100%"&gt;ères premières au Paléolithique moyen et au Paléolithique supérieur en Aquitaine&lt;/style&gt;&lt;/title&gt;&lt;secondary-title&gt;&lt;style face="normal" font="default" size="100%"&gt;L&lt;/style&gt;&lt;style face="normal" font="default" charset="134" size="100%"&gt;’Homme de N&lt;/style&gt;&lt;style face="normal" font="default" size="100%"&gt;éandertal&lt;/style&gt;&lt;/secondary-title&gt;&lt;/titles&gt;&lt;pages&gt;61-70&lt;/pages&gt;&lt;volume&gt;8&lt;/volume&gt;&lt;dates&gt;&lt;year&gt;1988&lt;/year&gt;&lt;/dates&gt;&lt;pub-location&gt;La Mutation&lt;/pub-location&gt;&lt;urls&gt;&lt;/urls&gt;&lt;/record&gt;&lt;/Cite&gt;&lt;/EndNote&gt;</w:instrText>
      </w:r>
      <w:r w:rsidRPr="00D35CA5">
        <w:rPr>
          <w:szCs w:val="24"/>
        </w:rPr>
        <w:fldChar w:fldCharType="separate"/>
      </w:r>
      <w:r w:rsidR="00BF7FD4" w:rsidRPr="00BF7FD4">
        <w:rPr>
          <w:noProof/>
          <w:szCs w:val="24"/>
          <w:vertAlign w:val="superscript"/>
        </w:rPr>
        <w:t>65</w:t>
      </w:r>
      <w:r w:rsidRPr="00D35CA5">
        <w:rPr>
          <w:szCs w:val="24"/>
        </w:rPr>
        <w:fldChar w:fldCharType="end"/>
      </w:r>
      <w:r w:rsidRPr="00D35CA5">
        <w:rPr>
          <w:szCs w:val="24"/>
        </w:rPr>
        <w:t xml:space="preserve">, </w:t>
      </w:r>
      <w:proofErr w:type="spellStart"/>
      <w:r w:rsidRPr="00D35CA5">
        <w:rPr>
          <w:szCs w:val="24"/>
        </w:rPr>
        <w:t>Boëda</w:t>
      </w:r>
      <w:proofErr w:type="spellEnd"/>
      <w:r w:rsidRPr="00D35CA5">
        <w:rPr>
          <w:szCs w:val="24"/>
        </w:rPr>
        <w:t xml:space="preserve"> et al.</w:t>
      </w:r>
      <w:r>
        <w:rPr>
          <w:szCs w:val="24"/>
        </w:rPr>
        <w:t xml:space="preserve"> </w:t>
      </w:r>
      <w:r w:rsidRPr="00D35CA5">
        <w:rPr>
          <w:szCs w:val="24"/>
        </w:rPr>
        <w:fldChar w:fldCharType="begin"/>
      </w:r>
      <w:r w:rsidR="00BF7FD4">
        <w:rPr>
          <w:szCs w:val="24"/>
        </w:rPr>
        <w:instrText xml:space="preserve"> ADDIN EN.CITE &lt;EndNote&gt;&lt;Cite ExcludeAuth="1"&gt;&lt;Author&gt;Eric Boëda&lt;/Author&gt;&lt;Year&gt;1990&lt;/Year&gt;&lt;RecNum&gt;5657&lt;/RecNum&gt;&lt;DisplayText&gt;&lt;style face="superscript"&gt;32,66&lt;/style&gt;&lt;/DisplayText&gt;&lt;record&gt;&lt;rec-number&gt;5657&lt;/rec-number&gt;&lt;foreign-keys&gt;&lt;key app="EN" db-id="2e0tpp90z59szvexrf15t22p2ewafwer550w" timestamp="1551250425"&gt;5657&lt;/key&gt;&lt;/foreign-keys&gt;&lt;ref-type name="Journal Article"&gt;17&lt;/ref-type&gt;&lt;contributors&gt;&lt;authors&gt;&lt;author&gt;&lt;style face="normal" font="default" size="100%"&gt;Eric Boëda&lt;/style&gt;&lt;style face="normal" font="default" charset="134" size="100%"&gt;, &lt;/style&gt;&lt;style face="normal" font="default" size="100%"&gt;Jean-Michel Geneste, Liliane Meignen&lt;/style&gt;&lt;/author&gt;&lt;/authors&gt;&lt;/contributors&gt;&lt;titles&gt;&lt;title&gt;Identification de chaînes opératoires lithiques du Paléolithique ancien et moyen&lt;/title&gt;&lt;secondary-title&gt;Paléo&lt;/secondary-title&gt;&lt;/titles&gt;&lt;periodical&gt;&lt;full-title&gt;Paléo&lt;/full-title&gt;&lt;/periodical&gt;&lt;pages&gt;43-80&lt;/pages&gt;&lt;volume&gt;2&lt;/volume&gt;&lt;dates&gt;&lt;year&gt;1990&lt;/year&gt;&lt;/dates&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rPr>
          <w:szCs w:val="24"/>
        </w:rPr>
        <w:fldChar w:fldCharType="separate"/>
      </w:r>
      <w:r w:rsidR="00BF7FD4" w:rsidRPr="00BF7FD4">
        <w:rPr>
          <w:noProof/>
          <w:szCs w:val="24"/>
          <w:vertAlign w:val="superscript"/>
        </w:rPr>
        <w:t>32,66</w:t>
      </w:r>
      <w:r w:rsidRPr="00D35CA5">
        <w:rPr>
          <w:szCs w:val="24"/>
        </w:rPr>
        <w:fldChar w:fldCharType="end"/>
      </w:r>
      <w:r w:rsidRPr="00D35CA5">
        <w:rPr>
          <w:szCs w:val="24"/>
        </w:rPr>
        <w:t xml:space="preserve">, </w:t>
      </w:r>
      <w:proofErr w:type="spellStart"/>
      <w:r w:rsidRPr="00D35CA5">
        <w:rPr>
          <w:szCs w:val="24"/>
        </w:rPr>
        <w:t>Geneste</w:t>
      </w:r>
      <w:proofErr w:type="spellEnd"/>
      <w:r w:rsidRPr="00D35CA5">
        <w:rPr>
          <w:szCs w:val="24"/>
        </w:rPr>
        <w:t xml:space="preserve"> et al.</w:t>
      </w:r>
      <w:r>
        <w:rPr>
          <w:szCs w:val="24"/>
        </w:rPr>
        <w:t xml:space="preserve"> </w:t>
      </w:r>
      <w:r w:rsidRPr="00D35CA5">
        <w:rPr>
          <w:szCs w:val="24"/>
        </w:rPr>
        <w:fldChar w:fldCharType="begin"/>
      </w:r>
      <w:r w:rsidR="00BF7FD4">
        <w:rPr>
          <w:szCs w:val="24"/>
        </w:rPr>
        <w:instrText xml:space="preserve"> ADDIN EN.CITE &lt;EndNote&gt;&lt;Cite ExcludeAuth="1"&gt;&lt;Author&gt;Geneste&lt;/Author&gt;&lt;Year&gt;1997&lt;/Year&gt;&lt;RecNum&gt;5556&lt;/RecNum&gt;&lt;DisplayText&gt;&lt;style face="superscript"&gt;67&lt;/style&gt;&lt;/DisplayText&gt;&lt;record&gt;&lt;rec-number&gt;5556&lt;/rec-number&gt;&lt;foreign-keys&gt;&lt;key app="EN" db-id="2e0tpp90z59szvexrf15t22p2ewafwer550w" timestamp="1587920226"&gt;5556&lt;/key&gt;&lt;/foreign-keys&gt;&lt;ref-type name="Journal Article"&gt;17&lt;/ref-type&gt;&lt;contributors&gt;&lt;authors&gt;&lt;author&gt;Geneste, J.-M.&lt;/author&gt;&lt;author&gt;Jaubert, J.&lt;/author&gt;&lt;author&gt;Lenoir, M.&lt;/author&gt;&lt;author&gt;Meignen, L.&lt;/author&gt;&lt;author&gt;Turq, A.&lt;/author&gt;&lt;/authors&gt;&lt;/contributors&gt;&lt;titles&gt;&lt;title&gt;Approche technologique des Moustériens charentiens du sud-ouest de la France et du Languedoc oriental&lt;/title&gt;&lt;secondary-title&gt;Paleo&lt;/secondary-title&gt;&lt;/titles&gt;&lt;periodical&gt;&lt;full-title&gt;Paléo&lt;/full-title&gt;&lt;/periodical&gt;&lt;pages&gt;101-142&lt;/pages&gt;&lt;volume&gt;9&lt;/volume&gt;&lt;dates&gt;&lt;year&gt;1997&lt;/year&gt;&lt;/dates&gt;&lt;urls&gt;&lt;/urls&gt;&lt;/record&gt;&lt;/Cite&gt;&lt;/EndNote&gt;</w:instrText>
      </w:r>
      <w:r w:rsidRPr="00D35CA5">
        <w:rPr>
          <w:szCs w:val="24"/>
        </w:rPr>
        <w:fldChar w:fldCharType="separate"/>
      </w:r>
      <w:r w:rsidR="00BF7FD4" w:rsidRPr="00BF7FD4">
        <w:rPr>
          <w:noProof/>
          <w:szCs w:val="24"/>
          <w:vertAlign w:val="superscript"/>
        </w:rPr>
        <w:t>67</w:t>
      </w:r>
      <w:r w:rsidRPr="00D35CA5">
        <w:rPr>
          <w:szCs w:val="24"/>
        </w:rPr>
        <w:fldChar w:fldCharType="end"/>
      </w:r>
      <w:r w:rsidRPr="00D35CA5">
        <w:rPr>
          <w:szCs w:val="24"/>
        </w:rPr>
        <w:t xml:space="preserve"> and Vaquero</w:t>
      </w:r>
      <w:r>
        <w:rPr>
          <w:szCs w:val="24"/>
        </w:rPr>
        <w:t xml:space="preserve"> </w:t>
      </w:r>
      <w:r w:rsidRPr="00D35CA5">
        <w:rPr>
          <w:szCs w:val="24"/>
        </w:rPr>
        <w:fldChar w:fldCharType="begin"/>
      </w:r>
      <w:r w:rsidR="00BF7FD4">
        <w:rPr>
          <w:szCs w:val="24"/>
        </w:rPr>
        <w:instrText xml:space="preserve"> ADDIN EN.CITE &lt;EndNote&gt;&lt;Cite ExcludeAuth="1"&gt;&lt;Author&gt;Vaquero&lt;/Author&gt;&lt;Year&gt;2008&lt;/Year&gt;&lt;RecNum&gt;5557&lt;/RecNum&gt;&lt;DisplayText&gt;&lt;style face="superscript"&gt;68&lt;/style&gt;&lt;/DisplayText&gt;&lt;record&gt;&lt;rec-number&gt;5557&lt;/rec-number&gt;&lt;foreign-keys&gt;&lt;key app="EN" db-id="2e0tpp90z59szvexrf15t22p2ewafwer550w" timestamp="1587920475"&gt;5557&lt;/key&gt;&lt;/foreign-keys&gt;&lt;ref-type name="Journal Article"&gt;17&lt;/ref-type&gt;&lt;contributors&gt;&lt;authors&gt;&lt;author&gt;Vaquero, Manuel&lt;/author&gt;&lt;/authors&gt;&lt;/contributors&gt;&lt;titles&gt;&lt;title&gt;The history of stones: behavioural inferences and temporal resolution of an archaeological assemblage from the Middle Palaeolithic&lt;/title&gt;&lt;secondary-title&gt;Journal of Archaeological Science&lt;/secondary-title&gt;&lt;/titles&gt;&lt;periodical&gt;&lt;full-title&gt;Journal of Archaeological Science&lt;/full-title&gt;&lt;/periodical&gt;&lt;pages&gt;3178-3185&lt;/pages&gt;&lt;volume&gt;35&lt;/volume&gt;&lt;number&gt;12&lt;/number&gt;&lt;keywords&gt;&lt;keyword&gt;Behaviour&lt;/keyword&gt;&lt;keyword&gt;Temporal resolution&lt;/keyword&gt;&lt;keyword&gt;Lithic provisioning strategies&lt;/keyword&gt;&lt;keyword&gt;Middle Palaeolithic&lt;/keyword&gt;&lt;keyword&gt;Abric Romaní&lt;/keyword&gt;&lt;/keywords&gt;&lt;dates&gt;&lt;year&gt;2008&lt;/year&gt;&lt;pub-dates&gt;&lt;date&gt;2008/12/01/&lt;/date&gt;&lt;/pub-dates&gt;&lt;/dates&gt;&lt;isbn&gt;0305-4403&lt;/isbn&gt;&lt;urls&gt;&lt;related-urls&gt;&lt;url&gt;http://www.sciencedirect.com/science/article/pii/S0305440308001623&lt;/url&gt;&lt;/related-urls&gt;&lt;/urls&gt;&lt;electronic-resource-num&gt;https://doi.org/10.1016/j.jas.2008.07.006&lt;/electronic-resource-num&gt;&lt;/record&gt;&lt;/Cite&gt;&lt;/EndNote&gt;</w:instrText>
      </w:r>
      <w:r w:rsidRPr="00D35CA5">
        <w:rPr>
          <w:szCs w:val="24"/>
        </w:rPr>
        <w:fldChar w:fldCharType="separate"/>
      </w:r>
      <w:r w:rsidR="00BF7FD4" w:rsidRPr="00BF7FD4">
        <w:rPr>
          <w:noProof/>
          <w:szCs w:val="24"/>
          <w:vertAlign w:val="superscript"/>
        </w:rPr>
        <w:t>68</w:t>
      </w:r>
      <w:r w:rsidRPr="00D35CA5">
        <w:rPr>
          <w:szCs w:val="24"/>
        </w:rPr>
        <w:fldChar w:fldCharType="end"/>
      </w:r>
      <w:r w:rsidRPr="00D35CA5">
        <w:rPr>
          <w:szCs w:val="24"/>
        </w:rPr>
        <w:t xml:space="preserve">, the whole lithic assemblage </w:t>
      </w:r>
      <w:r>
        <w:rPr>
          <w:szCs w:val="24"/>
        </w:rPr>
        <w:t>was</w:t>
      </w:r>
      <w:r w:rsidRPr="00D35CA5">
        <w:rPr>
          <w:szCs w:val="24"/>
        </w:rPr>
        <w:t xml:space="preserve"> fully studied </w:t>
      </w:r>
      <w:r>
        <w:rPr>
          <w:szCs w:val="24"/>
        </w:rPr>
        <w:t>to record</w:t>
      </w:r>
      <w:r w:rsidRPr="00D35CA5">
        <w:rPr>
          <w:szCs w:val="24"/>
        </w:rPr>
        <w:t xml:space="preserve"> both qualitative and quantitative parameters. The qualitative method follows the general concepts of the </w:t>
      </w:r>
      <w:proofErr w:type="spellStart"/>
      <w:r w:rsidRPr="00D35CA5">
        <w:rPr>
          <w:szCs w:val="24"/>
        </w:rPr>
        <w:t>chaîne</w:t>
      </w:r>
      <w:proofErr w:type="spellEnd"/>
      <w:r w:rsidRPr="00D35CA5">
        <w:rPr>
          <w:szCs w:val="24"/>
        </w:rPr>
        <w:t xml:space="preserve"> </w:t>
      </w:r>
      <w:proofErr w:type="spellStart"/>
      <w:r w:rsidRPr="00D35CA5">
        <w:rPr>
          <w:szCs w:val="24"/>
        </w:rPr>
        <w:t>opératoire</w:t>
      </w:r>
      <w:proofErr w:type="spellEnd"/>
      <w:r w:rsidRPr="00D35CA5">
        <w:rPr>
          <w:szCs w:val="24"/>
        </w:rPr>
        <w:t xml:space="preserve"> </w:t>
      </w:r>
      <w:r w:rsidRPr="00D35CA5">
        <w:rPr>
          <w:szCs w:val="24"/>
        </w:rPr>
        <w:fldChar w:fldCharType="begin">
          <w:fldData xml:space="preserve">PEVuZE5vdGU+PENpdGU+PEF1dGhvcj5CYXLigJBZb3NlZjwvQXV0aG9yPjxZZWFyPjIwMDk8L1ll
YXI+PFJlY051bT41NTQ5PC9SZWNOdW0+PERpc3BsYXlUZXh0PjxzdHlsZSBmYWNlPSJzdXBlcnNj
cmlwdCI+NjktNzI8L3N0eWxlPjwvRGlzcGxheVRleHQ+PHJlY29yZD48cmVjLW51bWJlcj41NTQ5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BF7FD4">
        <w:rPr>
          <w:szCs w:val="24"/>
        </w:rPr>
        <w:instrText xml:space="preserve"> ADDIN EN.CITE </w:instrText>
      </w:r>
      <w:r w:rsidR="00BF7FD4">
        <w:rPr>
          <w:szCs w:val="24"/>
        </w:rPr>
        <w:fldChar w:fldCharType="begin">
          <w:fldData xml:space="preserve">PEVuZE5vdGU+PENpdGU+PEF1dGhvcj5CYXLigJBZb3NlZjwvQXV0aG9yPjxZZWFyPjIwMDk8L1ll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</w:fldData>
        </w:fldChar>
      </w:r>
      <w:r w:rsidR="00BF7FD4">
        <w:rPr>
          <w:szCs w:val="24"/>
        </w:rPr>
        <w:instrText xml:space="preserve"> ADDIN EN.CITE.DATA </w:instrText>
      </w:r>
      <w:r w:rsidR="00BF7FD4">
        <w:rPr>
          <w:szCs w:val="24"/>
        </w:rPr>
      </w:r>
      <w:r w:rsidR="00BF7FD4">
        <w:rPr>
          <w:szCs w:val="24"/>
        </w:rPr>
        <w:fldChar w:fldCharType="end"/>
      </w:r>
      <w:r w:rsidRPr="00D35CA5">
        <w:rPr>
          <w:szCs w:val="24"/>
        </w:rPr>
        <w:fldChar w:fldCharType="separate"/>
      </w:r>
      <w:r w:rsidR="00BF7FD4" w:rsidRPr="00BF7FD4">
        <w:rPr>
          <w:noProof/>
          <w:szCs w:val="24"/>
          <w:vertAlign w:val="superscript"/>
        </w:rPr>
        <w:t>69-72</w:t>
      </w:r>
      <w:r w:rsidRPr="00D35CA5">
        <w:rPr>
          <w:szCs w:val="24"/>
        </w:rPr>
        <w:fldChar w:fldCharType="end"/>
      </w:r>
      <w:r w:rsidRPr="00D35CA5">
        <w:rPr>
          <w:szCs w:val="24"/>
        </w:rPr>
        <w:t>. The process includes the recognition of the raw material</w:t>
      </w:r>
      <w:r w:rsidR="00C24870">
        <w:rPr>
          <w:szCs w:val="24"/>
        </w:rPr>
        <w:t xml:space="preserve">; </w:t>
      </w:r>
      <w:r w:rsidRPr="00D35CA5">
        <w:rPr>
          <w:szCs w:val="24"/>
        </w:rPr>
        <w:t>the reduction strategies of cores</w:t>
      </w:r>
      <w:r w:rsidR="00C24870">
        <w:rPr>
          <w:szCs w:val="24"/>
        </w:rPr>
        <w:t>;</w:t>
      </w:r>
      <w:r w:rsidR="00C24870" w:rsidRPr="00D35CA5">
        <w:rPr>
          <w:szCs w:val="24"/>
        </w:rPr>
        <w:t xml:space="preserve"> </w:t>
      </w:r>
      <w:r w:rsidR="003D586E" w:rsidRPr="00D35CA5">
        <w:rPr>
          <w:szCs w:val="24"/>
        </w:rPr>
        <w:t>and</w:t>
      </w:r>
      <w:r w:rsidRPr="00D35CA5">
        <w:rPr>
          <w:szCs w:val="24"/>
        </w:rPr>
        <w:t xml:space="preserve"> the retouched </w:t>
      </w:r>
      <w:r w:rsidR="00EF22E6">
        <w:rPr>
          <w:szCs w:val="24"/>
        </w:rPr>
        <w:fldChar w:fldCharType="begin"/>
      </w:r>
      <w:r w:rsidR="00BF7FD4">
        <w:rPr>
          <w:szCs w:val="24"/>
        </w:rPr>
        <w:instrText xml:space="preserve"> ADDIN EN.CITE &lt;EndNote&gt;&lt;Cite&gt;&lt;Author&gt;Debénath&lt;/Author&gt;&lt;Year&gt;1993&lt;/Year&gt;&lt;RecNum&gt;22&lt;/RecNum&gt;&lt;Prefix&gt; flake tool types`, shaped tools`, &lt;/Prefix&gt;&lt;DisplayText&gt; flake tool types, shaped tools, &lt;style face="superscript"&gt;73,74&lt;/style&gt;&lt;/DisplayText&gt;&lt;record&gt;&lt;rec-number&gt;22&lt;/rec-number&gt;&lt;foreign-keys&gt;&lt;key app="EN" db-id="fred0ewae0xxe1epfv6x9eeorpf0azw5xesx" timestamp="1620824913"&gt;22&lt;/key&gt;&lt;/foreign-keys&gt;&lt;ref-type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Press&lt;/publisher&gt;&lt;urls&gt;&lt;/urls&gt;&lt;/record&gt;&lt;/Cite&gt;&lt;Cite&gt;&lt;Author&gt;Bordes&lt;/Author&gt;&lt;Year&gt;1961&lt;/Year&gt;&lt;RecNum&gt;1315&lt;/RecNum&gt;&lt;record&gt;&lt;rec-number&gt;1315&lt;/rec-number&gt;&lt;foreign-keys&gt;&lt;key app="EN" db-id="2e0tpp90z59szvexrf15t22p2ewafwer550w" timestamp="0"&gt;1315&lt;/key&gt;&lt;/foreign-keys&gt;&lt;ref-type name="Book"&gt;6&lt;/ref-type&gt;&lt;contributors&gt;&lt;authors&gt;&lt;author&gt;Bordes, F. &lt;/author&gt;&lt;/authors&gt;&lt;/contributors&gt;&lt;titles&gt;&lt;title&gt;Typologie du Paléolithique Ancien et Moyen&lt;/title&gt;&lt;/titles&gt;&lt;dates&gt;&lt;year&gt;1961&lt;/year&gt;&lt;/dates&gt;&lt;pub-location&gt;Paris&lt;/pub-location&gt;&lt;publisher&gt;Centre National de la Recherche Scientifique&lt;/publisher&gt;&lt;urls&gt;&lt;/urls&gt;&lt;/record&gt;&lt;/Cite&gt;&lt;/EndNote&gt;</w:instrText>
      </w:r>
      <w:r w:rsidR="00EF22E6">
        <w:rPr>
          <w:szCs w:val="24"/>
        </w:rPr>
        <w:fldChar w:fldCharType="separate"/>
      </w:r>
      <w:r w:rsidR="00BF7FD4">
        <w:rPr>
          <w:noProof/>
          <w:szCs w:val="24"/>
        </w:rPr>
        <w:t xml:space="preserve"> flake tool types, shaped tools, </w:t>
      </w:r>
      <w:r w:rsidR="00BF7FD4" w:rsidRPr="00BF7FD4">
        <w:rPr>
          <w:noProof/>
          <w:szCs w:val="24"/>
          <w:vertAlign w:val="superscript"/>
        </w:rPr>
        <w:t>73,74</w:t>
      </w:r>
      <w:r w:rsidR="00EF22E6">
        <w:rPr>
          <w:szCs w:val="24"/>
        </w:rPr>
        <w:fldChar w:fldCharType="end"/>
      </w:r>
      <w:r w:rsidR="00EF22E6">
        <w:rPr>
          <w:szCs w:val="24"/>
        </w:rPr>
        <w:t xml:space="preserve"> </w:t>
      </w:r>
      <w:r w:rsidRPr="00D35CA5">
        <w:rPr>
          <w:szCs w:val="24"/>
        </w:rPr>
        <w:t xml:space="preserve">or </w:t>
      </w:r>
      <w:r>
        <w:rPr>
          <w:szCs w:val="24"/>
        </w:rPr>
        <w:t>unretouched</w:t>
      </w:r>
      <w:r w:rsidRPr="00D35CA5">
        <w:rPr>
          <w:szCs w:val="24"/>
        </w:rPr>
        <w:t xml:space="preserve"> products (flakes,</w:t>
      </w:r>
      <w:r w:rsidR="00AD7181">
        <w:rPr>
          <w:szCs w:val="24"/>
        </w:rPr>
        <w:t xml:space="preserve"> flake fragments,</w:t>
      </w:r>
      <w:r w:rsidRPr="00D35CA5">
        <w:rPr>
          <w:szCs w:val="24"/>
        </w:rPr>
        <w:t xml:space="preserve"> debris</w:t>
      </w:r>
      <w:r w:rsidR="002C6418">
        <w:rPr>
          <w:szCs w:val="24"/>
        </w:rPr>
        <w:t xml:space="preserve"> and chunks</w:t>
      </w:r>
      <w:r w:rsidRPr="00D35CA5">
        <w:rPr>
          <w:szCs w:val="24"/>
        </w:rPr>
        <w:t>).</w:t>
      </w:r>
      <w:r w:rsidR="0003550A">
        <w:rPr>
          <w:szCs w:val="24"/>
        </w:rPr>
        <w:t xml:space="preserve"> </w:t>
      </w:r>
      <w:r w:rsidRPr="00D35CA5">
        <w:rPr>
          <w:szCs w:val="24"/>
        </w:rPr>
        <w:t xml:space="preserve">The quantitative analysis </w:t>
      </w:r>
      <w:r>
        <w:rPr>
          <w:szCs w:val="24"/>
        </w:rPr>
        <w:t xml:space="preserve">was </w:t>
      </w:r>
      <w:r w:rsidRPr="00D35CA5">
        <w:rPr>
          <w:szCs w:val="24"/>
        </w:rPr>
        <w:t xml:space="preserve">mainly based on metrical and morphometric data </w:t>
      </w:r>
      <w:r w:rsidR="00AD7181">
        <w:rPr>
          <w:szCs w:val="24"/>
        </w:rPr>
        <w:t>including</w:t>
      </w:r>
      <w:r w:rsidRPr="00D35CA5">
        <w:rPr>
          <w:szCs w:val="24"/>
        </w:rPr>
        <w:t xml:space="preserve"> basic statistics on artifacts dimensions and main attributes. For the chunks and debris, only mass was measured. </w:t>
      </w:r>
    </w:p>
    <w:p w14:paraId="31CD746E" w14:textId="77777777" w:rsidR="00A15161" w:rsidRPr="00D35CA5" w:rsidRDefault="00A15161" w:rsidP="00A15161">
      <w:pPr>
        <w:pStyle w:val="SMText"/>
        <w:spacing w:line="360" w:lineRule="auto"/>
        <w:ind w:firstLine="0"/>
        <w:jc w:val="both"/>
        <w:rPr>
          <w:szCs w:val="24"/>
        </w:rPr>
      </w:pPr>
    </w:p>
    <w:p w14:paraId="31F8718F" w14:textId="13E06E09" w:rsidR="00A15161" w:rsidRDefault="00A15161" w:rsidP="00947EF2">
      <w:pPr>
        <w:spacing w:line="360" w:lineRule="auto"/>
      </w:pPr>
      <w:r w:rsidRPr="00D35CA5">
        <w:t xml:space="preserve">The recognition of Levallois products from Levallois system is harder compared with the identification of cores </w:t>
      </w:r>
      <w:r w:rsidRPr="00D35CA5">
        <w:fldChar w:fldCharType="begin">
          <w:fldData xml:space="preserve">PEVuZE5vdGU+PENpdGU+PEF1dGhvcj5Cb8OrZGE8L0F1dGhvcj48WWVhcj4xOTk1PC9ZZWFyPjxS
ZWNOdW0+MTY5NjwvUmVjTnVtPjxEaXNwbGF5VGV4dD48c3R5bGUgZmFjZT0ic3VwZXJzY3JpcHQi
Pjc1LTc3PC9zdHlsZT48L0Rpc3BsYXlUZXh0PjxyZWNvcmQ+PHJlYy1udW1iZXI+MTY5NjwvcmVj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F45EE7">
        <w:instrText xml:space="preserve"> ADDIN EN.CITE </w:instrText>
      </w:r>
      <w:r w:rsidR="00F45EE7">
        <w:fldChar w:fldCharType="begin">
          <w:fldData xml:space="preserve">PEVuZE5vdGU+PENpdGU+PEF1dGhvcj5Cb8OrZGE8L0F1dGhvcj48WWVhcj4xOTk1PC9ZZWFyPjxS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</w:fldData>
        </w:fldChar>
      </w:r>
      <w:r w:rsidR="00F45EE7">
        <w:instrText xml:space="preserve"> ADDIN EN.CITE.DATA </w:instrText>
      </w:r>
      <w:r w:rsidR="00F45EE7">
        <w:fldChar w:fldCharType="end"/>
      </w:r>
      <w:r w:rsidRPr="00D35CA5">
        <w:fldChar w:fldCharType="separate"/>
      </w:r>
      <w:r w:rsidR="00F45EE7" w:rsidRPr="00F45EE7">
        <w:rPr>
          <w:noProof/>
          <w:vertAlign w:val="superscript"/>
        </w:rPr>
        <w:t>75-77</w:t>
      </w:r>
      <w:r w:rsidRPr="00D35CA5">
        <w:fldChar w:fldCharType="end"/>
      </w:r>
      <w:r w:rsidRPr="00D35CA5">
        <w:t xml:space="preserve">. Unfortunately, the recognition of Levallois flakes is not based on refitting analysis due to the insufficiency of specimens. However, several criteria </w:t>
      </w:r>
      <w:r>
        <w:t>were</w:t>
      </w:r>
      <w:r w:rsidRPr="00D35CA5">
        <w:t xml:space="preserve"> taken into consider to avoid arbitrariness. Those criteria include a </w:t>
      </w:r>
      <w:r>
        <w:t xml:space="preserve">clearly </w:t>
      </w:r>
      <w:r w:rsidRPr="00D35CA5">
        <w:t xml:space="preserve">organized scar pattern </w:t>
      </w:r>
      <w:r w:rsidRPr="00D35CA5">
        <w:fldChar w:fldCharType="begin"/>
      </w:r>
      <w:r w:rsidR="00BF7FD4">
        <w:instrText xml:space="preserve"> ADDIN EN.CITE &lt;EndNote&gt;&lt;Cite&gt;&lt;Author&gt;Debénath&lt;/Author&gt;&lt;Year&gt;1993&lt;/Year&gt;&lt;RecNum&gt;5563&lt;/RecNum&gt;&lt;DisplayText&gt;&lt;style face="superscript"&gt;73&lt;/style&gt;&lt;/DisplayText&gt;&lt;record&gt;&lt;rec-number&gt;5563&lt;/rec-number&gt;&lt;foreign-keys&gt;&lt;key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BF7FD4" w:rsidRPr="00BF7FD4">
        <w:rPr>
          <w:noProof/>
          <w:vertAlign w:val="superscript"/>
        </w:rPr>
        <w:t>73</w:t>
      </w:r>
      <w:r w:rsidRPr="00D35CA5">
        <w:fldChar w:fldCharType="end"/>
      </w:r>
      <w:r w:rsidRPr="00D35CA5">
        <w:t xml:space="preserve"> which indicates the predetermine</w:t>
      </w:r>
      <w:r>
        <w:t>d</w:t>
      </w:r>
      <w:r w:rsidRPr="00D35CA5">
        <w:t xml:space="preserve"> process, and the angles between </w:t>
      </w:r>
      <w:r>
        <w:t xml:space="preserve">the </w:t>
      </w:r>
      <w:r w:rsidRPr="00D35CA5">
        <w:t>striking platform and debitage surface</w:t>
      </w:r>
      <w:r>
        <w:t>s</w:t>
      </w:r>
      <w:r w:rsidRPr="00D35CA5">
        <w:t xml:space="preserve"> to monitor the percussion angle of the flake, </w:t>
      </w:r>
      <w:r w:rsidR="005A094C" w:rsidRPr="005A094C">
        <w:t xml:space="preserve"> </w:t>
      </w:r>
      <w:r w:rsidR="005A094C">
        <w:t xml:space="preserve">morphological </w:t>
      </w:r>
      <w:r w:rsidR="005A094C" w:rsidRPr="005A094C">
        <w:t>symmetry</w:t>
      </w:r>
      <w:r w:rsidR="005A094C">
        <w:t xml:space="preserve"> </w:t>
      </w:r>
      <w:r>
        <w:t>was</w:t>
      </w:r>
      <w:r w:rsidR="005A094C">
        <w:t xml:space="preserve"> also considered</w:t>
      </w:r>
      <w:r w:rsidRPr="00D35CA5">
        <w:t xml:space="preserve"> </w:t>
      </w:r>
      <w:r w:rsidRPr="00D35CA5">
        <w:fldChar w:fldCharType="begin"/>
      </w:r>
      <w:r w:rsidR="00BF7FD4">
        <w:instrText xml:space="preserve"> ADDIN EN.CITE &lt;EndNote&gt;&lt;Cite&gt;&lt;Author&gt;Debénath&lt;/Author&gt;&lt;Year&gt;1993&lt;/Year&gt;&lt;RecNum&gt;5563&lt;/RecNum&gt;&lt;DisplayText&gt;&lt;style face="superscript"&gt;73&lt;/style&gt;&lt;/DisplayText&gt;&lt;record&gt;&lt;rec-number&gt;5563&lt;/rec-number&gt;&lt;foreign-keys&gt;&lt;key app="EN" db-id="2e0tpp90z59szvexrf15t22p2ewafwer550w" timestamp="1587925635"&gt;5563&lt;/key&gt;&lt;/foreign-keys&gt;&lt;ref-type name="Book"&gt;6&lt;/ref-type&gt;&lt;contributors&gt;&lt;authors&gt;&lt;author&gt;Debénath, A.&lt;/author&gt;&lt;author&gt;Dibble, H.L.&lt;/author&gt;&lt;/authors&gt;&lt;/contributors&gt;&lt;titles&gt;&lt;title&gt;Handbook of Paleolithic Typology: Lower and Middle Paleolithic of Europe&lt;/title&gt;&lt;/titles&gt;&lt;dates&gt;&lt;year&gt;1993&lt;/year&gt;&lt;/dates&gt;&lt;pub-location&gt;Philadelphia&lt;/pub-location&gt;&lt;publisher&gt;University of Pennsylvania Press&lt;/publisher&gt;&lt;urls&gt;&lt;/urls&gt;&lt;/record&gt;&lt;/Cite&gt;&lt;/EndNote&gt;</w:instrText>
      </w:r>
      <w:r w:rsidRPr="00D35CA5">
        <w:fldChar w:fldCharType="separate"/>
      </w:r>
      <w:r w:rsidR="00BF7FD4" w:rsidRPr="00BF7FD4">
        <w:rPr>
          <w:noProof/>
          <w:vertAlign w:val="superscript"/>
        </w:rPr>
        <w:t>73</w:t>
      </w:r>
      <w:r w:rsidRPr="00D35CA5">
        <w:fldChar w:fldCharType="end"/>
      </w:r>
      <w:r w:rsidRPr="00D35CA5">
        <w:t xml:space="preserve">. </w:t>
      </w:r>
    </w:p>
    <w:p w14:paraId="23294D5F" w14:textId="77777777" w:rsidR="00A15161" w:rsidRPr="00D35CA5" w:rsidRDefault="00A15161" w:rsidP="00A15161">
      <w:pPr>
        <w:spacing w:line="360" w:lineRule="auto"/>
        <w:jc w:val="both"/>
      </w:pPr>
    </w:p>
    <w:p w14:paraId="028A07DD" w14:textId="002360D9" w:rsidR="00A15161" w:rsidRPr="00D35CA5" w:rsidRDefault="00A15161" w:rsidP="00947EF2">
      <w:pPr>
        <w:spacing w:line="360" w:lineRule="auto"/>
      </w:pPr>
      <w:r w:rsidRPr="00D35CA5">
        <w:t xml:space="preserve">In terms of </w:t>
      </w:r>
      <w:r w:rsidR="00947EF2">
        <w:t>d</w:t>
      </w:r>
      <w:r w:rsidRPr="00D35CA5">
        <w:t xml:space="preserve">iscoid production, the definition developed by </w:t>
      </w:r>
      <w:proofErr w:type="spellStart"/>
      <w:r w:rsidRPr="00D35CA5">
        <w:t>Bo</w:t>
      </w:r>
      <w:r w:rsidRPr="00D35CA5">
        <w:rPr>
          <w:noProof/>
        </w:rPr>
        <w:t>ë</w:t>
      </w:r>
      <w:r w:rsidRPr="00D35CA5">
        <w:t>da</w:t>
      </w:r>
      <w:proofErr w:type="spellEnd"/>
      <w:r w:rsidRPr="00D35CA5">
        <w:t xml:space="preserve"> </w:t>
      </w:r>
      <w:r w:rsidRPr="00D35CA5">
        <w:fldChar w:fldCharType="begin"/>
      </w:r>
      <w:r w:rsidR="00BF7FD4">
        <w:instrText xml:space="preserve"> ADDIN EN.CITE &lt;EndNote&gt;&lt;Cite ExcludeAuth="1"&gt;&lt;Author&gt;Boëda&lt;/Author&gt;&lt;Year&gt;1995&lt;/Year&gt;&lt;RecNum&gt;1696&lt;/RecNum&gt;&lt;DisplayText&gt;&lt;style face="superscript"&gt;32,75&lt;/style&gt;&lt;/DisplayText&gt;&lt;record&gt;&lt;rec-number&gt;1696&lt;/rec-number&gt;&lt;foreign-keys&gt;&lt;key app="EN" db-id="2e0tpp90z59szvexrf15t22p2ewafwer550w" timestamp="0"&gt;1696&lt;/key&gt;&lt;/foreign-keys&gt;&lt;ref-type name="Book Section"&gt;5&lt;/ref-type&gt;&lt;contributors&gt;&lt;authors&gt;&lt;author&gt;Boëda, E&lt;/author&gt;&lt;/authors&gt;&lt;secondary-authors&gt;&lt;author&gt;Dibble, Harold&lt;/author&gt;&lt;author&gt;Bar-Yosef, Ofer&lt;/author&gt;&lt;/secondary-authors&gt;&lt;/contributors&gt;&lt;titles&gt;&lt;title&gt;Levallois: A volumetric construction, methods, a technique.&lt;/title&gt;&lt;secondary-title&gt;The Definition and Interpretation of Levallois Technology&lt;/secondary-title&gt;&lt;/titles&gt;&lt;periodical&gt;&lt;full-title&gt;The Definition and Interpretation of Levallois Technology&lt;/full-title&gt;&lt;/periodical&gt;&lt;pages&gt;41–68&lt;/pages&gt;&lt;dates&gt;&lt;year&gt;1995&lt;/year&gt;&lt;/dates&gt;&lt;pub-location&gt;Madison&lt;/pub-location&gt;&lt;publisher&gt;Prehistory Press&lt;/publisher&gt;&lt;urls&gt;&lt;/urls&gt;&lt;/record&gt;&lt;/Cite&gt;&lt;Cite ExcludeAuth="1"&gt;&lt;Author&gt;Boëda&lt;/Author&gt;&lt;Year&gt;1993&lt;/Year&gt;&lt;RecNum&gt;5682&lt;/RecNum&gt;&lt;record&gt;&lt;rec-number&gt;5682&lt;/rec-number&gt;&lt;foreign-keys&gt;&lt;key app="EN" db-id="2e0tpp90z59szvexrf15t22p2ewafwer550w" timestamp="1551313147"&gt;5682&lt;/key&gt;&lt;/foreign-keys&gt;&lt;ref-type name="Journal Article"&gt;17&lt;/ref-type&gt;&lt;contributors&gt;&lt;authors&gt;&lt;author&gt;Eric Boëda&lt;/author&gt;&lt;/authors&gt;&lt;/contributors&gt;&lt;titles&gt;&lt;title&gt;Le débitage discoïde et le débitage Levallois récurrent centripède&lt;/title&gt;&lt;secondary-title&gt;Bulletin de la Société préhistorique française&lt;/secondary-title&gt;&lt;/titles&gt;&lt;periodical&gt;&lt;full-title&gt;Bulletin de la Société préhistorique française&lt;/full-title&gt;&lt;/periodical&gt;&lt;pages&gt;392-404&lt;/pages&gt;&lt;volume&gt;90&lt;/volume&gt;&lt;dates&gt;&lt;year&gt;1993&lt;/year&gt;&lt;/dates&gt;&lt;urls&gt;&lt;/urls&gt;&lt;/record&gt;&lt;/Cite&gt;&lt;/EndNote&gt;</w:instrText>
      </w:r>
      <w:r w:rsidRPr="00D35CA5">
        <w:fldChar w:fldCharType="separate"/>
      </w:r>
      <w:r w:rsidR="00BF7FD4" w:rsidRPr="00BF7FD4">
        <w:rPr>
          <w:noProof/>
          <w:vertAlign w:val="superscript"/>
        </w:rPr>
        <w:t>32,75</w:t>
      </w:r>
      <w:r w:rsidRPr="00D35CA5">
        <w:fldChar w:fldCharType="end"/>
      </w:r>
      <w:r w:rsidRPr="00D35CA5">
        <w:t xml:space="preserve"> is taken into account </w:t>
      </w:r>
      <w:r>
        <w:t xml:space="preserve">here </w:t>
      </w:r>
      <w:r w:rsidRPr="00D35CA5">
        <w:t xml:space="preserve">as well as broader criteria </w:t>
      </w:r>
      <w:r w:rsidR="00397059">
        <w:fldChar w:fldCharType="begin"/>
      </w:r>
      <w:r w:rsidR="00BF7FD4">
        <w:instrText xml:space="preserve"> ADDIN EN.CITE &lt;EndNote&gt;&lt;Cite&gt;&lt;Author&gt;Peresani&lt;/Author&gt;&lt;Year&gt;1998&lt;/Year&gt;&lt;RecNum&gt;5684&lt;/RecNum&gt;&lt;DisplayText&gt;&lt;style face="superscript"&gt;78&lt;/style&gt;&lt;/DisplayText&gt;&lt;record&gt;&lt;rec-number&gt;5684&lt;/rec-number&gt;&lt;foreign-keys&gt;&lt;key app="EN" db-id="2e0tpp90z59szvexrf15t22p2ewafwer550w" timestamp="1551313655"&gt;5684&lt;/key&gt;&lt;/foreign-keys&gt;&lt;ref-type name="Journal Article"&gt;17&lt;/ref-type&gt;&lt;contributors&gt;&lt;authors&gt;&lt;author&gt;Marco Peresani&lt;/author&gt;&lt;/authors&gt;&lt;/contributors&gt;&lt;titles&gt;&lt;title&gt;La variabilité du débitage discoïde dans la grotte de Fumane (Italie du Nord)/The variability of discoid production at the grotte de Fumane &lt;/title&gt;&lt;secondary-title&gt;Paléo&lt;/secondary-title&gt;&lt;/titles&gt;&lt;periodical&gt;&lt;full-title&gt;Paléo&lt;/full-title&gt;&lt;/periodical&gt;&lt;pages&gt;123-146&lt;/pages&gt;&lt;volume&gt;10&lt;/volume&gt;&lt;dates&gt;&lt;year&gt;1998&lt;/year&gt;&lt;/dates&gt;&lt;urls&gt;&lt;/urls&gt;&lt;/record&gt;&lt;/Cite&gt;&lt;/EndNote&gt;</w:instrText>
      </w:r>
      <w:r w:rsidR="00397059">
        <w:fldChar w:fldCharType="separate"/>
      </w:r>
      <w:r w:rsidR="00BF7FD4" w:rsidRPr="00BF7FD4">
        <w:rPr>
          <w:noProof/>
          <w:vertAlign w:val="superscript"/>
        </w:rPr>
        <w:t>78</w:t>
      </w:r>
      <w:r w:rsidR="00397059">
        <w:fldChar w:fldCharType="end"/>
      </w:r>
      <w:r w:rsidRPr="00D35CA5">
        <w:t xml:space="preserve">. The </w:t>
      </w:r>
      <w:proofErr w:type="spellStart"/>
      <w:r w:rsidRPr="00D35CA5">
        <w:t>Quina</w:t>
      </w:r>
      <w:proofErr w:type="spellEnd"/>
      <w:r w:rsidRPr="00D35CA5">
        <w:t xml:space="preserve"> exploitation is identified according to the widely accepted definition of </w:t>
      </w:r>
      <w:proofErr w:type="spellStart"/>
      <w:r w:rsidRPr="00D35CA5">
        <w:t>Quina</w:t>
      </w:r>
      <w:proofErr w:type="spellEnd"/>
      <w:r w:rsidRPr="00D35CA5">
        <w:t xml:space="preserve"> debitage by </w:t>
      </w:r>
      <w:r w:rsidRPr="00D35CA5">
        <w:rPr>
          <w:noProof/>
        </w:rPr>
        <w:t>Bourguignon</w:t>
      </w:r>
      <w:r w:rsidRPr="00D35CA5">
        <w:t xml:space="preserve"> </w:t>
      </w:r>
      <w:r w:rsidRPr="00D35CA5">
        <w:fldChar w:fldCharType="begin"/>
      </w:r>
      <w:r w:rsidR="00BF7FD4">
        <w:instrText xml:space="preserve"> ADDIN EN.CITE &lt;EndNote&gt;&lt;Cite ExcludeAuth="1"&gt;&lt;Author&gt;Bourguignon&lt;/Author&gt;&lt;Year&gt;1996&lt;/Year&gt;&lt;RecNum&gt;5658&lt;/RecNum&gt;&lt;DisplayText&gt;&lt;style face="superscript"&gt;79&lt;/style&gt;&lt;/DisplayText&gt;&lt;record&gt;&lt;rec-number&gt;5658&lt;/rec-number&gt;&lt;foreign-keys&gt;&lt;key app="EN" db-id="2e0tpp90z59szvexrf15t22p2ewafwer550w" timestamp="1551250639"&gt;5658&lt;/key&gt;&lt;/foreign-keys&gt;&lt;ref-type name="Journal Article"&gt;17&lt;/ref-type&gt;&lt;contributors&gt;&lt;authors&gt;&lt;author&gt;L Bourguignon&lt;/author&gt;&lt;/authors&gt;&lt;/contributors&gt;&lt;titles&gt;&lt;title&gt;La conception de debitage quina&lt;/title&gt;&lt;secondary-title&gt;Quaternaria Nova&lt;/secondary-title&gt;&lt;/titles&gt;&lt;periodical&gt;&lt;full-title&gt;Quaternaria Nova&lt;/full-title&gt;&lt;/periodical&gt;&lt;pages&gt;149-166&lt;/pages&gt;&lt;volume&gt;VI&lt;/volume&gt;&lt;dates&gt;&lt;year&gt;1996&lt;/year&gt;&lt;/dates&gt;&lt;urls&gt;&lt;/urls&gt;&lt;/record&gt;&lt;/Cite&gt;&lt;/EndNote&gt;</w:instrText>
      </w:r>
      <w:r w:rsidRPr="00D35CA5">
        <w:fldChar w:fldCharType="separate"/>
      </w:r>
      <w:r w:rsidR="00BF7FD4" w:rsidRPr="00BF7FD4">
        <w:rPr>
          <w:noProof/>
          <w:vertAlign w:val="superscript"/>
        </w:rPr>
        <w:t>79</w:t>
      </w:r>
      <w:r w:rsidRPr="00D35CA5">
        <w:fldChar w:fldCharType="end"/>
      </w:r>
      <w:r w:rsidRPr="00D35CA5">
        <w:t xml:space="preserve"> and the interpretations of subsequent scholars </w:t>
      </w:r>
      <w:r w:rsidRPr="00D35CA5">
        <w:fldChar w:fldCharType="begin"/>
      </w:r>
      <w:r w:rsidR="00F45EE7">
        <w:instrText xml:space="preserve"> ADDIN EN.CITE &lt;EndNote&gt;&lt;Cite&gt;&lt;Author&gt;Hiscock&lt;/Author&gt;&lt;Year&gt;2009&lt;/Year&gt;&lt;RecNum&gt;5566&lt;/RecNum&gt;&lt;DisplayText&gt;&lt;style face="superscript"&gt;37&lt;/style&gt;&lt;/DisplayText&gt;&lt;record&gt;&lt;rec-number&gt;5566&lt;/rec-number&gt;&lt;foreign-keys&gt;&lt;key app="EN" db-id="2e0tpp90z59szvexrf15t22p2ewafwer550w" timestamp="1587928103"&gt;5566&lt;/key&gt;&lt;/foreign-keys&gt;&lt;ref-type name="Book Section"&gt;5&lt;/ref-type&gt;&lt;contributors&gt;&lt;authors&gt;&lt;author&gt;Hiscock, P.&lt;/author&gt;&lt;author&gt;Turq, A.&lt;/author&gt;&lt;author&gt;&lt;style face="normal" font="default" size="100%"&gt;Faivre, J.&lt;/style&gt;&lt;style face="normal" font="default" charset="134" size="100%"&gt;</w:instrText>
      </w:r>
      <w:r w:rsidR="00F45EE7">
        <w:rPr>
          <w:rFonts w:hint="eastAsia"/>
        </w:rPr>
        <w:instrText>‐</w:instrText>
      </w:r>
      <w:r w:rsidR="00F45EE7">
        <w:instrText>P.&lt;/style&gt;&lt;/author&gt;&lt;author&gt;&lt;style face="normal" font="default" charset="134" size="100%"&gt;Bourguignon, L.&lt;/style&gt;&lt;/author&gt;&lt;/authors&gt;&lt;secondary-authors&gt;&lt;author&gt;B. Adams&lt;/author&gt;&lt;author&gt;B.S. Blades&lt;/author&gt;&lt;/secondary-authors&gt;&lt;/contributors&gt;&lt;titles&gt;&lt;title&gt;Quina Procurement and Tool Production&lt;/title&gt;&lt;secondary-title&gt;Lithic Materials and Paleolithic Societies&lt;/secondary-title&gt;&lt;/titles&gt;&lt;pages&gt;232-246&lt;/pages&gt;&lt;dates&gt;&lt;year&gt;2009&lt;/year&gt;&lt;/dates&gt;&lt;urls&gt;&lt;/urls&gt;&lt;/record&gt;&lt;/Cite&gt;&lt;/EndNote&gt;</w:instrText>
      </w:r>
      <w:r w:rsidRPr="00D35CA5">
        <w:fldChar w:fldCharType="separate"/>
      </w:r>
      <w:r w:rsidR="00F45EE7" w:rsidRPr="00F45EE7">
        <w:rPr>
          <w:noProof/>
          <w:vertAlign w:val="superscript"/>
        </w:rPr>
        <w:t>37</w:t>
      </w:r>
      <w:r w:rsidRPr="00D35CA5">
        <w:fldChar w:fldCharType="end"/>
      </w:r>
      <w:r w:rsidRPr="00D35CA5">
        <w:t xml:space="preserve">. The core-on-flake consist of two main categories: truncated-faceted and </w:t>
      </w:r>
      <w:proofErr w:type="spellStart"/>
      <w:r>
        <w:t>K</w:t>
      </w:r>
      <w:r w:rsidRPr="00D35CA5">
        <w:t>ombewa</w:t>
      </w:r>
      <w:proofErr w:type="spellEnd"/>
      <w:r w:rsidRPr="00D35CA5">
        <w:t xml:space="preserve"> debitage. Truncated-faceted has been studied and discussed in a wide range in many </w:t>
      </w:r>
      <w:r>
        <w:t>reports</w:t>
      </w:r>
      <w:r w:rsidRPr="00D35CA5">
        <w:t xml:space="preserve"> </w:t>
      </w:r>
      <w:r w:rsidRPr="00D35CA5">
        <w:fldChar w:fldCharType="begin">
          <w:fldData xml:space="preserve">PEVuZE5vdGU+PENpdGU+PEF1dGhvcj5CcmFudGluZ2hhbTwvQXV0aG9yPjxZZWFyPjIwMDA8L1ll
YXI+PFJlY051bT4xNzU8L1JlY051bT48RGlzcGxheVRleHQ+PHN0eWxlIGZhY2U9InN1cGVyc2Ny
aXB0Ij4xMSw0NSw4MDwvc3R5bGU+PC9EaXNwbGF5VGV4dD48cmVjb3JkPjxyZWMtbnVtYmVyPjE3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F45EE7">
        <w:instrText xml:space="preserve"> ADDIN EN.CITE </w:instrText>
      </w:r>
      <w:r w:rsidR="00F45EE7">
        <w:fldChar w:fldCharType="begin">
          <w:fldData xml:space="preserve">PEVuZE5vdGU+PENpdGU+PEF1dGhvcj5CcmFudGluZ2hhbTwvQXV0aG9yPjxZZWFyPjIwMDA8L1ll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</w:fldData>
        </w:fldChar>
      </w:r>
      <w:r w:rsidR="00F45EE7">
        <w:instrText xml:space="preserve"> ADDIN EN.CITE.DATA </w:instrText>
      </w:r>
      <w:r w:rsidR="00F45EE7">
        <w:fldChar w:fldCharType="end"/>
      </w:r>
      <w:r w:rsidRPr="00D35CA5">
        <w:fldChar w:fldCharType="separate"/>
      </w:r>
      <w:r w:rsidR="00F45EE7" w:rsidRPr="00F45EE7">
        <w:rPr>
          <w:noProof/>
          <w:vertAlign w:val="superscript"/>
        </w:rPr>
        <w:t>11,45,80</w:t>
      </w:r>
      <w:r w:rsidRPr="00D35CA5">
        <w:fldChar w:fldCharType="end"/>
      </w:r>
      <w:r w:rsidRPr="00D35CA5">
        <w:t xml:space="preserve">. Based on the general principles of those </w:t>
      </w:r>
      <w:r>
        <w:t>reports</w:t>
      </w:r>
      <w:r w:rsidRPr="00D35CA5">
        <w:t>, we ascribe the truncated-faceted preliminarily to flakes that were truncated first and then removals</w:t>
      </w:r>
      <w:r w:rsidR="00D264D6">
        <w:t xml:space="preserve"> </w:t>
      </w:r>
      <w:r w:rsidR="0018315A">
        <w:t xml:space="preserve">(larger than 10 mm) </w:t>
      </w:r>
      <w:r w:rsidRPr="00D35CA5">
        <w:t xml:space="preserve">were detached mostly, but not always, on the ventral surface. The term of </w:t>
      </w:r>
      <w:proofErr w:type="spellStart"/>
      <w:r w:rsidRPr="00D35CA5">
        <w:t>Kombewa</w:t>
      </w:r>
      <w:proofErr w:type="spellEnd"/>
      <w:r w:rsidRPr="00D35CA5">
        <w:t xml:space="preserve"> in the study is referring to a wider meaning rather than </w:t>
      </w:r>
      <w:proofErr w:type="spellStart"/>
      <w:r w:rsidRPr="00141623">
        <w:t>Kombewa</w:t>
      </w:r>
      <w:proofErr w:type="spellEnd"/>
      <w:r w:rsidRPr="00D35CA5">
        <w:rPr>
          <w:i/>
          <w:iCs/>
        </w:rPr>
        <w:t xml:space="preserve"> </w:t>
      </w:r>
      <w:proofErr w:type="spellStart"/>
      <w:r w:rsidRPr="00D35CA5">
        <w:rPr>
          <w:i/>
          <w:iCs/>
        </w:rPr>
        <w:t>stricto</w:t>
      </w:r>
      <w:proofErr w:type="spellEnd"/>
      <w:r w:rsidRPr="00D35CA5">
        <w:rPr>
          <w:i/>
          <w:iCs/>
        </w:rPr>
        <w:t xml:space="preserve"> </w:t>
      </w:r>
      <w:proofErr w:type="spellStart"/>
      <w:r w:rsidRPr="00D35CA5">
        <w:rPr>
          <w:i/>
          <w:iCs/>
        </w:rPr>
        <w:t>sensu</w:t>
      </w:r>
      <w:proofErr w:type="spellEnd"/>
      <w:r w:rsidRPr="00D35CA5">
        <w:rPr>
          <w:i/>
          <w:iCs/>
        </w:rPr>
        <w:t xml:space="preserve"> </w:t>
      </w:r>
      <w:r w:rsidRPr="00D35CA5">
        <w:fldChar w:fldCharType="begin"/>
      </w:r>
      <w:r w:rsidR="00BF7FD4">
        <w:instrText xml:space="preserve"> ADDIN EN.CITE &lt;EndNote&gt;&lt;Cite&gt;&lt;Author&gt;Tixier&lt;/Author&gt;&lt;Year&gt;1999&lt;/Year&gt;&lt;RecNum&gt;5569&lt;/RecNum&gt;&lt;DisplayText&gt;&lt;style face="superscript"&gt;81&lt;/style&gt;&lt;/DisplayText&gt;&lt;record&gt;&lt;rec-number&gt;5569&lt;/rec-number&gt;&lt;foreign-keys&gt;&lt;key app="EN" db-id="2e0tpp90z59szvexrf15t22p2ewafwer550w" timestamp="1587931389"&gt;5569&lt;/key&gt;&lt;/foreign-keys&gt;&lt;ref-type name="Journal Article"&gt;17&lt;/ref-type&gt;&lt;contributors&gt;&lt;authors&gt;&lt;author&gt;Tixier, J.&lt;/author&gt;&lt;author&gt;Turq, A. &lt;/author&gt;&lt;/authors&gt;&lt;/contributors&gt;&lt;titles&gt;&lt;title&gt;Kombewa et alii&lt;/title&gt;&lt;secondary-title&gt;Paléo &lt;/secondary-title&gt;&lt;/titles&gt;&lt;periodical&gt;&lt;full-title&gt;Paléo&lt;/full-title&gt;&lt;/periodical&gt;&lt;pages&gt;135-143&lt;/pages&gt;&lt;volume&gt;11&lt;/volume&gt;&lt;dates&gt;&lt;year&gt;1999&lt;/year&gt;&lt;/dates&gt;&lt;urls&gt;&lt;/urls&gt;&lt;/record&gt;&lt;/Cite&gt;&lt;/EndNote&gt;</w:instrText>
      </w:r>
      <w:r w:rsidRPr="00D35CA5">
        <w:fldChar w:fldCharType="separate"/>
      </w:r>
      <w:r w:rsidR="00BF7FD4" w:rsidRPr="00BF7FD4">
        <w:rPr>
          <w:noProof/>
          <w:vertAlign w:val="superscript"/>
        </w:rPr>
        <w:t>81</w:t>
      </w:r>
      <w:r w:rsidRPr="00D35CA5">
        <w:fldChar w:fldCharType="end"/>
      </w:r>
      <w:r w:rsidRPr="00D35CA5">
        <w:t xml:space="preserve">. The recognition of </w:t>
      </w:r>
      <w:proofErr w:type="spellStart"/>
      <w:r w:rsidRPr="00D35CA5">
        <w:t>Kombewa</w:t>
      </w:r>
      <w:proofErr w:type="spellEnd"/>
      <w:r w:rsidRPr="00D35CA5">
        <w:t xml:space="preserve"> method is associated with two bulb</w:t>
      </w:r>
      <w:r w:rsidR="00430A94">
        <w:t>ar</w:t>
      </w:r>
      <w:r w:rsidRPr="00D35CA5">
        <w:t xml:space="preserve"> </w:t>
      </w:r>
      <w:r w:rsidR="00430A94">
        <w:t xml:space="preserve">residuals </w:t>
      </w:r>
      <w:r w:rsidRPr="00D35CA5">
        <w:t xml:space="preserve">on the proximal end of both the ventral and dorsal surfaces of a flake. Correspondingly, the cores produced these flakes are actually flakes with a pronounced bulb having another flake detached from it, rather than a core nodule </w:t>
      </w:r>
      <w:r w:rsidR="00CC41C8">
        <w:t>(</w:t>
      </w:r>
      <w:proofErr w:type="spellStart"/>
      <w:r w:rsidR="00CC41C8">
        <w:t>Kombewa</w:t>
      </w:r>
      <w:proofErr w:type="spellEnd"/>
      <w:r w:rsidR="00CC41C8">
        <w:t xml:space="preserve"> flake). Our </w:t>
      </w:r>
      <w:r w:rsidRPr="00D35CA5">
        <w:t>diagnos</w:t>
      </w:r>
      <w:r>
        <w:t>is</w:t>
      </w:r>
      <w:r w:rsidRPr="00D35CA5">
        <w:t xml:space="preserve"> of volumetric exploitation used </w:t>
      </w:r>
      <w:r>
        <w:t xml:space="preserve">the </w:t>
      </w:r>
      <w:r w:rsidRPr="00D35CA5">
        <w:t xml:space="preserve">volumetric concept for reference and analytical approach </w:t>
      </w:r>
      <w:r>
        <w:t>described</w:t>
      </w:r>
      <w:r w:rsidRPr="00D35CA5">
        <w:t xml:space="preserve"> by </w:t>
      </w:r>
      <w:proofErr w:type="spellStart"/>
      <w:r w:rsidRPr="00D35CA5">
        <w:t>Carmignani</w:t>
      </w:r>
      <w:proofErr w:type="spellEnd"/>
      <w:r w:rsidRPr="00D35CA5">
        <w:t xml:space="preserve"> </w:t>
      </w:r>
      <w:r w:rsidRPr="00D35CA5">
        <w:fldChar w:fldCharType="begin"/>
      </w:r>
      <w:r w:rsidR="00BF7FD4">
        <w:instrText xml:space="preserve"> ADDIN EN.CITE &lt;EndNote&gt;&lt;Cite ExcludeAuth="1"&gt;&lt;Author&gt;Carmignani&lt;/Author&gt;&lt;Year&gt;2017&lt;/Year&gt;&lt;RecNum&gt;5905&lt;/RecNum&gt;&lt;DisplayText&gt;&lt;style face="superscript"&gt;50&lt;/style&gt;&lt;/DisplayText&gt;&lt;record&gt;&lt;rec-number&gt;5905&lt;/rec-number&gt;&lt;foreign-keys&gt;&lt;key app="EN" db-id="2e0tpp90z59szvexrf15t22p2ewafwer550w" timestamp="1600940174"&gt;5905&lt;/key&gt;&lt;/foreign-keys&gt;&lt;ref-type name="Journal Article"&gt;17&lt;/ref-type&gt;&lt;contributors&gt;&lt;authors&gt;&lt;author&gt;Carmignani, Leonardo&lt;/author&gt;&lt;author&gt;Moncel, Marie-Hélène&lt;/author&gt;&lt;author&gt;Fernandes, Paul&lt;/author&gt;&lt;author&gt;Wilson, Lucy&lt;/author&gt;&lt;/authors&gt;&lt;/contributors&gt;&lt;titles&gt;&lt;title&gt;Technological variability during the Early Middle Palaeolithic in Western Europe. Reduction systems and predetermined products at the Bau de l&amp;apos;Aubesier and Payre (South-East France)&lt;/title&gt;&lt;secondary-title&gt;PLOS ONE&lt;/secondary-title&gt;&lt;/titles&gt;&lt;periodical&gt;&lt;full-title&gt;PLoS ONE&lt;/full-title&gt;&lt;/periodical&gt;&lt;pages&gt;e0178550&lt;/pages&gt;&lt;volume&gt;12&lt;/volume&gt;&lt;number&gt;6&lt;/number&gt;&lt;dates&gt;&lt;year&gt;2017&lt;/year&gt;&lt;/dates&gt;&lt;publisher&gt;Public Library of Science&lt;/publisher&gt;&lt;urls&gt;&lt;related-urls&gt;&lt;url&gt;https://doi.org/10.1371/journal.pone.0178550&lt;/url&gt;&lt;/related-urls&gt;&lt;/urls&gt;&lt;electronic-resource-num&gt;10.1371/journal.pone.0178550&lt;/electronic-resource-num&gt;&lt;/record&gt;&lt;/Cite&gt;&lt;/EndNote&gt;</w:instrText>
      </w:r>
      <w:r w:rsidRPr="00D35CA5">
        <w:fldChar w:fldCharType="separate"/>
      </w:r>
      <w:r w:rsidR="00BF7FD4" w:rsidRPr="00BF7FD4">
        <w:rPr>
          <w:noProof/>
          <w:vertAlign w:val="superscript"/>
        </w:rPr>
        <w:t>50</w:t>
      </w:r>
      <w:r w:rsidRPr="00D35CA5">
        <w:fldChar w:fldCharType="end"/>
      </w:r>
      <w:r w:rsidRPr="00D35CA5">
        <w:t xml:space="preserve">. </w:t>
      </w:r>
    </w:p>
    <w:p w14:paraId="59657EE2" w14:textId="1987597F" w:rsidR="00CA39CF" w:rsidRPr="00D35CA5" w:rsidRDefault="00DE66D3" w:rsidP="00BC0619">
      <w:pPr>
        <w:pStyle w:val="1"/>
        <w:spacing w:line="360" w:lineRule="auto"/>
        <w:rPr>
          <w:rFonts w:ascii="Times New Roman" w:hAnsi="Times New Roman" w:cs="Times New Roman"/>
          <w:b/>
          <w:sz w:val="24"/>
          <w:szCs w:val="24"/>
        </w:rPr>
      </w:pPr>
      <w:r w:rsidRPr="00D35CA5">
        <w:rPr>
          <w:rFonts w:ascii="Times New Roman" w:hAnsi="Times New Roman" w:cs="Times New Roman"/>
          <w:b/>
          <w:color w:val="auto"/>
          <w:sz w:val="24"/>
          <w:szCs w:val="24"/>
        </w:rPr>
        <w:lastRenderedPageBreak/>
        <w:t>References</w:t>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3479F8" w:rsidRPr="00D35CA5">
        <w:rPr>
          <w:rFonts w:ascii="Times New Roman" w:hAnsi="Times New Roman" w:cs="Times New Roman"/>
          <w:b/>
          <w:sz w:val="24"/>
          <w:szCs w:val="24"/>
        </w:rPr>
        <w:tab/>
      </w:r>
      <w:r w:rsidR="0058034D" w:rsidRPr="00D35CA5">
        <w:rPr>
          <w:rFonts w:ascii="Times New Roman" w:hAnsi="Times New Roman" w:cs="Times New Roman"/>
          <w:b/>
          <w:sz w:val="24"/>
          <w:szCs w:val="24"/>
        </w:rPr>
        <w:t xml:space="preserve"> </w:t>
      </w:r>
    </w:p>
    <w:p w14:paraId="1597A983" w14:textId="77777777" w:rsidR="00F45EE7" w:rsidRPr="00F45EE7" w:rsidRDefault="00CA39CF" w:rsidP="00F45EE7">
      <w:pPr>
        <w:pStyle w:val="EndNoteBibliography"/>
        <w:ind w:left="720" w:hanging="720"/>
      </w:pPr>
      <w:r w:rsidRPr="00D35CA5">
        <w:rPr>
          <w:rFonts w:ascii="Times New Roman" w:hAnsi="Times New Roman" w:cs="Times New Roman"/>
        </w:rPr>
        <w:fldChar w:fldCharType="begin"/>
      </w:r>
      <w:r w:rsidRPr="00D35CA5">
        <w:rPr>
          <w:rFonts w:ascii="Times New Roman" w:hAnsi="Times New Roman" w:cs="Times New Roman"/>
        </w:rPr>
        <w:instrText xml:space="preserve"> ADDIN EN.REFLIST </w:instrText>
      </w:r>
      <w:r w:rsidRPr="00D35CA5">
        <w:rPr>
          <w:rFonts w:ascii="Times New Roman" w:hAnsi="Times New Roman" w:cs="Times New Roman"/>
        </w:rPr>
        <w:fldChar w:fldCharType="separate"/>
      </w:r>
      <w:r w:rsidR="00F45EE7" w:rsidRPr="00F45EE7">
        <w:t>1</w:t>
      </w:r>
      <w:r w:rsidR="00F45EE7" w:rsidRPr="00F45EE7">
        <w:tab/>
        <w:t>Hublin, J.-J.</w:t>
      </w:r>
      <w:r w:rsidR="00F45EE7" w:rsidRPr="00F45EE7">
        <w:rPr>
          <w:i/>
        </w:rPr>
        <w:t xml:space="preserve"> et al.</w:t>
      </w:r>
      <w:r w:rsidR="00F45EE7" w:rsidRPr="00F45EE7">
        <w:t xml:space="preserve"> New fossils from Jebel Irhoud, Morocco and the pan-African origin of Homo sapiens. </w:t>
      </w:r>
      <w:r w:rsidR="00F45EE7" w:rsidRPr="00F45EE7">
        <w:rPr>
          <w:i/>
        </w:rPr>
        <w:t>Nature</w:t>
      </w:r>
      <w:r w:rsidR="00F45EE7" w:rsidRPr="00F45EE7">
        <w:t xml:space="preserve"> </w:t>
      </w:r>
      <w:r w:rsidR="00F45EE7" w:rsidRPr="00F45EE7">
        <w:rPr>
          <w:b/>
        </w:rPr>
        <w:t>546</w:t>
      </w:r>
      <w:r w:rsidR="00F45EE7" w:rsidRPr="00F45EE7">
        <w:t>, 289-292, doi:10.1038/nature22336 (2017).</w:t>
      </w:r>
    </w:p>
    <w:p w14:paraId="33B9D559" w14:textId="77777777" w:rsidR="00F45EE7" w:rsidRPr="00F45EE7" w:rsidRDefault="00F45EE7" w:rsidP="00F45EE7">
      <w:pPr>
        <w:pStyle w:val="EndNoteBibliography"/>
        <w:ind w:left="720" w:hanging="720"/>
      </w:pPr>
      <w:r w:rsidRPr="00F45EE7">
        <w:t>2</w:t>
      </w:r>
      <w:r w:rsidRPr="00F45EE7">
        <w:tab/>
        <w:t>Harvati, K.</w:t>
      </w:r>
      <w:r w:rsidRPr="00F45EE7">
        <w:rPr>
          <w:i/>
        </w:rPr>
        <w:t xml:space="preserve"> et al.</w:t>
      </w:r>
      <w:r w:rsidRPr="00F45EE7">
        <w:t xml:space="preserve"> Apidima Cave fossils provide earliest evidence of Homo sapiens in Eurasia. </w:t>
      </w:r>
      <w:r w:rsidRPr="00F45EE7">
        <w:rPr>
          <w:i/>
        </w:rPr>
        <w:t>Nature</w:t>
      </w:r>
      <w:r w:rsidRPr="00F45EE7">
        <w:t xml:space="preserve"> </w:t>
      </w:r>
      <w:r w:rsidRPr="00F45EE7">
        <w:rPr>
          <w:b/>
        </w:rPr>
        <w:t>571</w:t>
      </w:r>
      <w:r w:rsidRPr="00F45EE7">
        <w:t>, 500-504, doi:10.1038/s41586-019-1376-z (2019).</w:t>
      </w:r>
    </w:p>
    <w:p w14:paraId="0F8A060D" w14:textId="77777777" w:rsidR="00F45EE7" w:rsidRPr="00F45EE7" w:rsidRDefault="00F45EE7" w:rsidP="00F45EE7">
      <w:pPr>
        <w:pStyle w:val="EndNoteBibliography"/>
        <w:ind w:left="720" w:hanging="720"/>
      </w:pPr>
      <w:r w:rsidRPr="00F45EE7">
        <w:t>3</w:t>
      </w:r>
      <w:r w:rsidRPr="00F45EE7">
        <w:tab/>
        <w:t>Jacobs, Z.</w:t>
      </w:r>
      <w:r w:rsidRPr="00F45EE7">
        <w:rPr>
          <w:i/>
        </w:rPr>
        <w:t xml:space="preserve"> et al.</w:t>
      </w:r>
      <w:r w:rsidRPr="00F45EE7">
        <w:t xml:space="preserve"> Timing of archaic hominin occupation of Denisova Cave in southern Siberia. </w:t>
      </w:r>
      <w:r w:rsidRPr="00F45EE7">
        <w:rPr>
          <w:i/>
        </w:rPr>
        <w:t>Nature</w:t>
      </w:r>
      <w:r w:rsidRPr="00F45EE7">
        <w:t xml:space="preserve"> </w:t>
      </w:r>
      <w:r w:rsidRPr="00F45EE7">
        <w:rPr>
          <w:b/>
        </w:rPr>
        <w:t>565</w:t>
      </w:r>
      <w:r w:rsidRPr="00F45EE7">
        <w:t>, 594-599, doi:10.1038/s41586-018-0843-2 (2019).</w:t>
      </w:r>
    </w:p>
    <w:p w14:paraId="008FD49B" w14:textId="77777777" w:rsidR="00F45EE7" w:rsidRPr="00F45EE7" w:rsidRDefault="00F45EE7" w:rsidP="00F45EE7">
      <w:pPr>
        <w:pStyle w:val="EndNoteBibliography"/>
        <w:ind w:left="720" w:hanging="720"/>
      </w:pPr>
      <w:r w:rsidRPr="00F45EE7">
        <w:t>4</w:t>
      </w:r>
      <w:r w:rsidRPr="00F45EE7">
        <w:tab/>
        <w:t xml:space="preserve">Tryon, C. A., McBrearty, S. &amp; Texier, P.-J. Levallois Lithic Technology from the Kapthurin Formation, Kenya: Acheulian Origin and Middle Stone Age Diversity. </w:t>
      </w:r>
      <w:r w:rsidRPr="00F45EE7">
        <w:rPr>
          <w:i/>
        </w:rPr>
        <w:t>African Archaeological Review</w:t>
      </w:r>
      <w:r w:rsidRPr="00F45EE7">
        <w:t xml:space="preserve"> </w:t>
      </w:r>
      <w:r w:rsidRPr="00F45EE7">
        <w:rPr>
          <w:b/>
        </w:rPr>
        <w:t>22</w:t>
      </w:r>
      <w:r w:rsidRPr="00F45EE7">
        <w:t>, 199-229, doi:10.1007/s10437-006-9002-5 (2005).</w:t>
      </w:r>
    </w:p>
    <w:p w14:paraId="4E485B75" w14:textId="0D95EF83" w:rsidR="00F45EE7" w:rsidRPr="00F45EE7" w:rsidRDefault="00F45EE7" w:rsidP="00F45EE7">
      <w:pPr>
        <w:pStyle w:val="EndNoteBibliography"/>
        <w:ind w:left="720" w:hanging="720"/>
      </w:pPr>
      <w:r w:rsidRPr="00F45EE7">
        <w:t>5</w:t>
      </w:r>
      <w:r w:rsidRPr="00F45EE7">
        <w:tab/>
        <w:t>Fontana, F.</w:t>
      </w:r>
      <w:r w:rsidRPr="00F45EE7">
        <w:rPr>
          <w:i/>
        </w:rPr>
        <w:t xml:space="preserve"> et al.</w:t>
      </w:r>
      <w:r w:rsidRPr="00F45EE7">
        <w:t xml:space="preserve"> Widespread diffusion of technical innovations around 300,000 years ago in Europe as a reflection of anthropological and social transformations? New comparative data from the western Mediterranean sites of Orgnac (France) and Cave dall’Olio (Italy). </w:t>
      </w:r>
      <w:r w:rsidRPr="00F45EE7">
        <w:rPr>
          <w:i/>
        </w:rPr>
        <w:t>Journal of Anthropological Archaeology</w:t>
      </w:r>
      <w:r w:rsidRPr="00F45EE7">
        <w:t xml:space="preserve"> </w:t>
      </w:r>
      <w:r w:rsidRPr="00F45EE7">
        <w:rPr>
          <w:b/>
        </w:rPr>
        <w:t>32</w:t>
      </w:r>
      <w:r w:rsidRPr="00F45EE7">
        <w:t>, 478-498, doi:</w:t>
      </w:r>
      <w:hyperlink r:id="rId9" w:history="1">
        <w:r w:rsidRPr="00F45EE7">
          <w:rPr>
            <w:rStyle w:val="a6"/>
          </w:rPr>
          <w:t>https://doi.org/10.1016/j.jaa.2013.08.003</w:t>
        </w:r>
      </w:hyperlink>
      <w:r w:rsidRPr="00F45EE7">
        <w:t xml:space="preserve"> (2013).</w:t>
      </w:r>
    </w:p>
    <w:p w14:paraId="698A45A2" w14:textId="77777777" w:rsidR="00F45EE7" w:rsidRPr="00F45EE7" w:rsidRDefault="00F45EE7" w:rsidP="00F45EE7">
      <w:pPr>
        <w:pStyle w:val="EndNoteBibliography"/>
        <w:ind w:left="720" w:hanging="720"/>
      </w:pPr>
      <w:r w:rsidRPr="00F45EE7">
        <w:t>6</w:t>
      </w:r>
      <w:r w:rsidRPr="00F45EE7">
        <w:tab/>
        <w:t xml:space="preserve">Goren-Inbar, N. in </w:t>
      </w:r>
      <w:r w:rsidRPr="00F45EE7">
        <w:rPr>
          <w:i/>
        </w:rPr>
        <w:t>Continuity and Discontinuity in the Peopling of Europe: One Hundred Fifty Years of Neanderthal Study</w:t>
      </w:r>
      <w:r w:rsidRPr="00F45EE7">
        <w:t xml:space="preserve">   (eds Silvana Condemi &amp; Gerd-Christian Weniger)  89-100 (Springer Netherlands, 2011).</w:t>
      </w:r>
    </w:p>
    <w:p w14:paraId="6C9F4E86" w14:textId="6294DB61" w:rsidR="00F45EE7" w:rsidRPr="00F45EE7" w:rsidRDefault="00F45EE7" w:rsidP="00F45EE7">
      <w:pPr>
        <w:pStyle w:val="EndNoteBibliography"/>
        <w:ind w:left="720" w:hanging="720"/>
      </w:pPr>
      <w:r w:rsidRPr="00F45EE7">
        <w:t>7</w:t>
      </w:r>
      <w:r w:rsidRPr="00F45EE7">
        <w:tab/>
        <w:t xml:space="preserve">McBrearty, S. &amp; Brooks, A. S. The revolution that wasn't: a new interpretation of the origin of modern human behavior. </w:t>
      </w:r>
      <w:r w:rsidRPr="00F45EE7">
        <w:rPr>
          <w:i/>
        </w:rPr>
        <w:t>Journal of Human Evolution</w:t>
      </w:r>
      <w:r w:rsidRPr="00F45EE7">
        <w:t xml:space="preserve"> </w:t>
      </w:r>
      <w:r w:rsidRPr="00F45EE7">
        <w:rPr>
          <w:b/>
        </w:rPr>
        <w:t>39</w:t>
      </w:r>
      <w:r w:rsidRPr="00F45EE7">
        <w:t>, 453-563, doi:</w:t>
      </w:r>
      <w:hyperlink r:id="rId10" w:history="1">
        <w:r w:rsidRPr="00F45EE7">
          <w:rPr>
            <w:rStyle w:val="a6"/>
          </w:rPr>
          <w:t>https://doi.org/10.1006/jhev.2000.0435</w:t>
        </w:r>
      </w:hyperlink>
      <w:r w:rsidRPr="00F45EE7">
        <w:t xml:space="preserve"> (2000).</w:t>
      </w:r>
    </w:p>
    <w:p w14:paraId="3AE48F50" w14:textId="77777777" w:rsidR="00F45EE7" w:rsidRPr="00F45EE7" w:rsidRDefault="00F45EE7" w:rsidP="00F45EE7">
      <w:pPr>
        <w:pStyle w:val="EndNoteBibliography"/>
        <w:ind w:left="720" w:hanging="720"/>
      </w:pPr>
      <w:r w:rsidRPr="00F45EE7">
        <w:t>8</w:t>
      </w:r>
      <w:r w:rsidRPr="00F45EE7">
        <w:tab/>
        <w:t xml:space="preserve">Monnier, G. The Lower/Middle Paleolithic Periodization in Western Europe An Evaluation. </w:t>
      </w:r>
      <w:r w:rsidRPr="00F45EE7">
        <w:rPr>
          <w:i/>
        </w:rPr>
        <w:t>Current Anthropology</w:t>
      </w:r>
      <w:r w:rsidRPr="00F45EE7">
        <w:t xml:space="preserve"> </w:t>
      </w:r>
      <w:r w:rsidRPr="00F45EE7">
        <w:rPr>
          <w:b/>
        </w:rPr>
        <w:t>47</w:t>
      </w:r>
      <w:r w:rsidRPr="00F45EE7">
        <w:t>, 709-744, doi:10.1086/506280 (2006).</w:t>
      </w:r>
    </w:p>
    <w:p w14:paraId="5E1B2EC2" w14:textId="77777777" w:rsidR="00F45EE7" w:rsidRPr="00F45EE7" w:rsidRDefault="00F45EE7" w:rsidP="00F45EE7">
      <w:pPr>
        <w:pStyle w:val="EndNoteBibliography"/>
        <w:ind w:left="720" w:hanging="720"/>
      </w:pPr>
      <w:r w:rsidRPr="00F45EE7">
        <w:t>9</w:t>
      </w:r>
      <w:r w:rsidRPr="00F45EE7">
        <w:tab/>
        <w:t xml:space="preserve">Tryon, C. A. &amp; Faith, J. T. Variability in the Middle Stone Age of Eastern Africa. </w:t>
      </w:r>
      <w:r w:rsidRPr="00F45EE7">
        <w:rPr>
          <w:i/>
        </w:rPr>
        <w:t>Current Anthropology</w:t>
      </w:r>
      <w:r w:rsidRPr="00F45EE7">
        <w:t xml:space="preserve"> </w:t>
      </w:r>
      <w:r w:rsidRPr="00F45EE7">
        <w:rPr>
          <w:b/>
        </w:rPr>
        <w:t>54</w:t>
      </w:r>
      <w:r w:rsidRPr="00F45EE7">
        <w:t>, S234-S254, doi:10.1086/673752 (2013).</w:t>
      </w:r>
    </w:p>
    <w:p w14:paraId="79A2E3D8" w14:textId="77777777" w:rsidR="00F45EE7" w:rsidRPr="00F45EE7" w:rsidRDefault="00F45EE7" w:rsidP="00F45EE7">
      <w:pPr>
        <w:pStyle w:val="EndNoteBibliography"/>
        <w:ind w:left="720" w:hanging="720"/>
      </w:pPr>
      <w:r w:rsidRPr="00F45EE7">
        <w:t>10</w:t>
      </w:r>
      <w:r w:rsidRPr="00F45EE7">
        <w:tab/>
        <w:t xml:space="preserve">Kuhn, S. L. Roots of the Middle Paleolithic in Eurasia. </w:t>
      </w:r>
      <w:r w:rsidRPr="00F45EE7">
        <w:rPr>
          <w:i/>
        </w:rPr>
        <w:t>Current Anthropology</w:t>
      </w:r>
      <w:r w:rsidRPr="00F45EE7">
        <w:t xml:space="preserve"> </w:t>
      </w:r>
      <w:r w:rsidRPr="00F45EE7">
        <w:rPr>
          <w:b/>
        </w:rPr>
        <w:t>54</w:t>
      </w:r>
      <w:r w:rsidRPr="00F45EE7">
        <w:t>, S255-S268, doi:10.1086/673529 (2013).</w:t>
      </w:r>
    </w:p>
    <w:p w14:paraId="0FDD9B02" w14:textId="77777777" w:rsidR="00F45EE7" w:rsidRPr="00F45EE7" w:rsidRDefault="00F45EE7" w:rsidP="00F45EE7">
      <w:pPr>
        <w:pStyle w:val="EndNoteBibliography"/>
        <w:ind w:left="720" w:hanging="720"/>
      </w:pPr>
      <w:r w:rsidRPr="00F45EE7">
        <w:t>11</w:t>
      </w:r>
      <w:r w:rsidRPr="00F45EE7">
        <w:tab/>
        <w:t xml:space="preserve">Dibble, H. &amp; McPherron, S. The Missing Mousterian. </w:t>
      </w:r>
      <w:r w:rsidRPr="00F45EE7">
        <w:rPr>
          <w:i/>
        </w:rPr>
        <w:t>Current Anthropology</w:t>
      </w:r>
      <w:r w:rsidRPr="00F45EE7">
        <w:t xml:space="preserve"> </w:t>
      </w:r>
      <w:r w:rsidRPr="00F45EE7">
        <w:rPr>
          <w:b/>
        </w:rPr>
        <w:t>47</w:t>
      </w:r>
      <w:r w:rsidRPr="00F45EE7">
        <w:t>, 777-803, doi:10.1086/506282 (2006).</w:t>
      </w:r>
    </w:p>
    <w:p w14:paraId="12C2697D" w14:textId="77777777" w:rsidR="00F45EE7" w:rsidRPr="00F45EE7" w:rsidRDefault="00F45EE7" w:rsidP="00F45EE7">
      <w:pPr>
        <w:pStyle w:val="EndNoteBibliography"/>
        <w:ind w:left="720" w:hanging="720"/>
      </w:pPr>
      <w:r w:rsidRPr="00F45EE7">
        <w:t>12</w:t>
      </w:r>
      <w:r w:rsidRPr="00F45EE7">
        <w:tab/>
        <w:t xml:space="preserve">Berna, F. &amp; Goldberg, P. </w:t>
      </w:r>
      <w:r w:rsidRPr="00F45EE7">
        <w:rPr>
          <w:i/>
        </w:rPr>
        <w:t>Assessing Paleolithic pyrotechnology and associated hominin behavior in Israel</w:t>
      </w:r>
      <w:r w:rsidRPr="00F45EE7">
        <w:t>. Vol. 56 (2007).</w:t>
      </w:r>
    </w:p>
    <w:p w14:paraId="710A6E7E" w14:textId="77777777" w:rsidR="00F45EE7" w:rsidRPr="00F45EE7" w:rsidRDefault="00F45EE7" w:rsidP="00F45EE7">
      <w:pPr>
        <w:pStyle w:val="EndNoteBibliography"/>
        <w:ind w:left="720" w:hanging="720"/>
      </w:pPr>
      <w:r w:rsidRPr="00F45EE7">
        <w:t>13</w:t>
      </w:r>
      <w:r w:rsidRPr="00F45EE7">
        <w:tab/>
        <w:t xml:space="preserve">Shennan, S. Demography and Cultural Innovation: a Model and its Implications for the Emergence of Modern Human Culture. </w:t>
      </w:r>
      <w:r w:rsidRPr="00F45EE7">
        <w:rPr>
          <w:i/>
        </w:rPr>
        <w:t>Cambridge Archaeological Journal</w:t>
      </w:r>
      <w:r w:rsidRPr="00F45EE7">
        <w:t xml:space="preserve"> </w:t>
      </w:r>
      <w:r w:rsidRPr="00F45EE7">
        <w:rPr>
          <w:b/>
        </w:rPr>
        <w:t>11</w:t>
      </w:r>
      <w:r w:rsidRPr="00F45EE7">
        <w:t>, 5-16 (2001).</w:t>
      </w:r>
    </w:p>
    <w:p w14:paraId="34184BA9" w14:textId="77777777" w:rsidR="00F45EE7" w:rsidRPr="00F45EE7" w:rsidRDefault="00F45EE7" w:rsidP="00F45EE7">
      <w:pPr>
        <w:pStyle w:val="EndNoteBibliography"/>
        <w:ind w:left="720" w:hanging="720"/>
      </w:pPr>
      <w:r w:rsidRPr="00F45EE7">
        <w:t>14</w:t>
      </w:r>
      <w:r w:rsidRPr="00F45EE7">
        <w:tab/>
        <w:t xml:space="preserve">Gao, X. &amp; Norton, C. J. A critique of the Chinese 'Middle Palaeolithic'. </w:t>
      </w:r>
      <w:r w:rsidRPr="00F45EE7">
        <w:rPr>
          <w:i/>
        </w:rPr>
        <w:t>Antiquity</w:t>
      </w:r>
      <w:r w:rsidRPr="00F45EE7">
        <w:t xml:space="preserve"> </w:t>
      </w:r>
      <w:r w:rsidRPr="00F45EE7">
        <w:rPr>
          <w:b/>
        </w:rPr>
        <w:t>76</w:t>
      </w:r>
      <w:r w:rsidRPr="00F45EE7">
        <w:t>, 397-412 (2002).</w:t>
      </w:r>
    </w:p>
    <w:p w14:paraId="557EBB9D" w14:textId="77777777" w:rsidR="00F45EE7" w:rsidRPr="00F45EE7" w:rsidRDefault="00F45EE7" w:rsidP="00F45EE7">
      <w:pPr>
        <w:pStyle w:val="EndNoteBibliography"/>
        <w:ind w:left="720" w:hanging="720"/>
      </w:pPr>
      <w:r w:rsidRPr="00F45EE7">
        <w:t>15</w:t>
      </w:r>
      <w:r w:rsidRPr="00F45EE7">
        <w:tab/>
        <w:t xml:space="preserve">Kei, Y. M. The Middle Palaeolithic in China a review of current interpretations. </w:t>
      </w:r>
      <w:r w:rsidRPr="00F45EE7">
        <w:rPr>
          <w:i/>
        </w:rPr>
        <w:t>Antiquity</w:t>
      </w:r>
      <w:r w:rsidRPr="00F45EE7">
        <w:t xml:space="preserve"> </w:t>
      </w:r>
      <w:r w:rsidRPr="00F45EE7">
        <w:rPr>
          <w:b/>
        </w:rPr>
        <w:t>86</w:t>
      </w:r>
      <w:r w:rsidRPr="00F45EE7">
        <w:t>, 619-626, doi:10.1017/S0003598X00047803 (2012).</w:t>
      </w:r>
    </w:p>
    <w:p w14:paraId="1385926E" w14:textId="77777777" w:rsidR="00F45EE7" w:rsidRPr="00F45EE7" w:rsidRDefault="00F45EE7" w:rsidP="00F45EE7">
      <w:pPr>
        <w:pStyle w:val="EndNoteBibliography"/>
        <w:ind w:left="720" w:hanging="720"/>
      </w:pPr>
      <w:r w:rsidRPr="00F45EE7">
        <w:t>16</w:t>
      </w:r>
      <w:r w:rsidRPr="00F45EE7">
        <w:tab/>
        <w:t xml:space="preserve">Lycett, S. J. &amp; Bae, C. J. The Movius Line controversy: the state of the debate. </w:t>
      </w:r>
      <w:r w:rsidRPr="00F45EE7">
        <w:rPr>
          <w:i/>
        </w:rPr>
        <w:t>World Archaeol.</w:t>
      </w:r>
      <w:r w:rsidRPr="00F45EE7">
        <w:t xml:space="preserve"> </w:t>
      </w:r>
      <w:r w:rsidRPr="00F45EE7">
        <w:rPr>
          <w:b/>
        </w:rPr>
        <w:t>42</w:t>
      </w:r>
      <w:r w:rsidRPr="00F45EE7">
        <w:t>, 521-544 (2010).</w:t>
      </w:r>
    </w:p>
    <w:p w14:paraId="5FCD06AF" w14:textId="77777777" w:rsidR="00F45EE7" w:rsidRPr="00F45EE7" w:rsidRDefault="00F45EE7" w:rsidP="00F45EE7">
      <w:pPr>
        <w:pStyle w:val="EndNoteBibliography"/>
        <w:ind w:left="720" w:hanging="720"/>
      </w:pPr>
      <w:r w:rsidRPr="00F45EE7">
        <w:t>17</w:t>
      </w:r>
      <w:r w:rsidRPr="00F45EE7">
        <w:tab/>
        <w:t xml:space="preserve">Rolland, N. &amp; Dibble, H. L. A New Synthesis of Middle Paleolithic Variability. </w:t>
      </w:r>
      <w:r w:rsidRPr="00F45EE7">
        <w:rPr>
          <w:i/>
        </w:rPr>
        <w:t>American Antiquity</w:t>
      </w:r>
      <w:r w:rsidRPr="00F45EE7">
        <w:t xml:space="preserve"> </w:t>
      </w:r>
      <w:r w:rsidRPr="00F45EE7">
        <w:rPr>
          <w:b/>
        </w:rPr>
        <w:t>55</w:t>
      </w:r>
      <w:r w:rsidRPr="00F45EE7">
        <w:t>, 480-499 (1990).</w:t>
      </w:r>
    </w:p>
    <w:p w14:paraId="5817882F" w14:textId="77777777" w:rsidR="00F45EE7" w:rsidRPr="00F45EE7" w:rsidRDefault="00F45EE7" w:rsidP="00F45EE7">
      <w:pPr>
        <w:pStyle w:val="EndNoteBibliography"/>
        <w:ind w:left="720" w:hanging="720"/>
      </w:pPr>
      <w:r w:rsidRPr="00F45EE7">
        <w:t>18</w:t>
      </w:r>
      <w:r w:rsidRPr="00F45EE7">
        <w:tab/>
        <w:t xml:space="preserve">Delagnes, A. &amp; Meignen, L. in </w:t>
      </w:r>
      <w:r w:rsidRPr="00F45EE7">
        <w:rPr>
          <w:i/>
        </w:rPr>
        <w:t>Transitions Before the Transition: Evolution and Stability in the Middle Paleolithic and Middle Stone Age</w:t>
      </w:r>
      <w:r w:rsidRPr="00F45EE7">
        <w:t xml:space="preserve">   (eds Erella Hovers &amp; Steven L. Kuhn)  85-107 (Springer US, 2006).</w:t>
      </w:r>
    </w:p>
    <w:p w14:paraId="20AC0C36" w14:textId="77777777" w:rsidR="00F45EE7" w:rsidRPr="00F45EE7" w:rsidRDefault="00F45EE7" w:rsidP="00F45EE7">
      <w:pPr>
        <w:pStyle w:val="EndNoteBibliography"/>
        <w:ind w:left="720" w:hanging="720"/>
      </w:pPr>
      <w:r w:rsidRPr="00F45EE7">
        <w:t>19</w:t>
      </w:r>
      <w:r w:rsidRPr="00F45EE7">
        <w:tab/>
        <w:t xml:space="preserve">Bae, C. J., Douka, K. &amp; Petraglia, M. D. On the origin of modern humans: Asian perspectives. </w:t>
      </w:r>
      <w:r w:rsidRPr="00F45EE7">
        <w:rPr>
          <w:i/>
        </w:rPr>
        <w:t>Science</w:t>
      </w:r>
      <w:r w:rsidRPr="00F45EE7">
        <w:t xml:space="preserve"> </w:t>
      </w:r>
      <w:r w:rsidRPr="00F45EE7">
        <w:rPr>
          <w:b/>
        </w:rPr>
        <w:t>358</w:t>
      </w:r>
      <w:r w:rsidRPr="00F45EE7">
        <w:t>, eaai9067, doi:10.1126/science.aai9067 (2017).</w:t>
      </w:r>
    </w:p>
    <w:p w14:paraId="29D97C90" w14:textId="77777777" w:rsidR="00F45EE7" w:rsidRPr="00F45EE7" w:rsidRDefault="00F45EE7" w:rsidP="00F45EE7">
      <w:pPr>
        <w:pStyle w:val="EndNoteBibliography"/>
        <w:ind w:left="720" w:hanging="720"/>
      </w:pPr>
      <w:r w:rsidRPr="00F45EE7">
        <w:t>20</w:t>
      </w:r>
      <w:r w:rsidRPr="00F45EE7">
        <w:tab/>
        <w:t xml:space="preserve">Wang, Y. Late Pleistocene Human Migrations in China. </w:t>
      </w:r>
      <w:r w:rsidRPr="00F45EE7">
        <w:rPr>
          <w:i/>
        </w:rPr>
        <w:t>Current Anthropology</w:t>
      </w:r>
      <w:r w:rsidRPr="00F45EE7">
        <w:t xml:space="preserve"> </w:t>
      </w:r>
      <w:r w:rsidRPr="00F45EE7">
        <w:rPr>
          <w:b/>
        </w:rPr>
        <w:t>58</w:t>
      </w:r>
      <w:r w:rsidRPr="00F45EE7">
        <w:t>, S504-S513, doi:10.1086/693899 (2017).</w:t>
      </w:r>
    </w:p>
    <w:p w14:paraId="01BD6825" w14:textId="77777777" w:rsidR="00F45EE7" w:rsidRPr="00F45EE7" w:rsidRDefault="00F45EE7" w:rsidP="00F45EE7">
      <w:pPr>
        <w:pStyle w:val="EndNoteBibliography"/>
        <w:ind w:left="720" w:hanging="720"/>
      </w:pPr>
      <w:r w:rsidRPr="00F45EE7">
        <w:t>21</w:t>
      </w:r>
      <w:r w:rsidRPr="00F45EE7">
        <w:tab/>
        <w:t>Liu, W.</w:t>
      </w:r>
      <w:r w:rsidRPr="00F45EE7">
        <w:rPr>
          <w:i/>
        </w:rPr>
        <w:t xml:space="preserve"> et al.</w:t>
      </w:r>
      <w:r w:rsidRPr="00F45EE7">
        <w:t xml:space="preserve"> The earliest unequivocally modern humans in southern China. </w:t>
      </w:r>
      <w:r w:rsidRPr="00F45EE7">
        <w:rPr>
          <w:i/>
        </w:rPr>
        <w:t>Nature</w:t>
      </w:r>
      <w:r w:rsidRPr="00F45EE7">
        <w:t xml:space="preserve"> </w:t>
      </w:r>
      <w:r w:rsidRPr="00F45EE7">
        <w:rPr>
          <w:b/>
        </w:rPr>
        <w:t>526</w:t>
      </w:r>
      <w:r w:rsidRPr="00F45EE7">
        <w:t>, 696-699, doi:10.1038/nature15696 (2015).</w:t>
      </w:r>
    </w:p>
    <w:p w14:paraId="7DACFC80" w14:textId="77777777" w:rsidR="00F45EE7" w:rsidRPr="00F45EE7" w:rsidRDefault="00F45EE7" w:rsidP="00F45EE7">
      <w:pPr>
        <w:pStyle w:val="EndNoteBibliography"/>
        <w:ind w:left="720" w:hanging="720"/>
      </w:pPr>
      <w:r w:rsidRPr="00F45EE7">
        <w:lastRenderedPageBreak/>
        <w:t>22</w:t>
      </w:r>
      <w:r w:rsidRPr="00F45EE7">
        <w:tab/>
        <w:t>Chen, F.</w:t>
      </w:r>
      <w:r w:rsidRPr="00F45EE7">
        <w:rPr>
          <w:i/>
        </w:rPr>
        <w:t xml:space="preserve"> et al.</w:t>
      </w:r>
      <w:r w:rsidRPr="00F45EE7">
        <w:t xml:space="preserve"> A late Middle Pleistocene Denisovan mandible from the Tibetan Plateau. </w:t>
      </w:r>
      <w:r w:rsidRPr="00F45EE7">
        <w:rPr>
          <w:i/>
        </w:rPr>
        <w:t>Nature</w:t>
      </w:r>
      <w:r w:rsidRPr="00F45EE7">
        <w:t xml:space="preserve"> </w:t>
      </w:r>
      <w:r w:rsidRPr="00F45EE7">
        <w:rPr>
          <w:b/>
        </w:rPr>
        <w:t>569</w:t>
      </w:r>
      <w:r w:rsidRPr="00F45EE7">
        <w:t>, 409-412, doi:10.1038/s41586-019-1139-x (2019).</w:t>
      </w:r>
    </w:p>
    <w:p w14:paraId="23C3DA8E" w14:textId="77777777" w:rsidR="00F45EE7" w:rsidRPr="00F45EE7" w:rsidRDefault="00F45EE7" w:rsidP="00F45EE7">
      <w:pPr>
        <w:pStyle w:val="EndNoteBibliography"/>
        <w:ind w:left="720" w:hanging="720"/>
      </w:pPr>
      <w:r w:rsidRPr="00F45EE7">
        <w:t>23</w:t>
      </w:r>
      <w:r w:rsidRPr="00F45EE7">
        <w:tab/>
        <w:t>Sun, X.-f.</w:t>
      </w:r>
      <w:r w:rsidRPr="00F45EE7">
        <w:rPr>
          <w:i/>
        </w:rPr>
        <w:t xml:space="preserve"> et al.</w:t>
      </w:r>
      <w:r w:rsidRPr="00F45EE7">
        <w:t xml:space="preserve"> Ancient DNA and multimethod dating confirm the late arrival of anatomically modern humans in southern China. </w:t>
      </w:r>
      <w:r w:rsidRPr="00F45EE7">
        <w:rPr>
          <w:i/>
        </w:rPr>
        <w:t>Proceedings of the National Academy of Sciences</w:t>
      </w:r>
      <w:r w:rsidRPr="00F45EE7">
        <w:t xml:space="preserve"> </w:t>
      </w:r>
      <w:r w:rsidRPr="00F45EE7">
        <w:rPr>
          <w:b/>
        </w:rPr>
        <w:t>118</w:t>
      </w:r>
      <w:r w:rsidRPr="00F45EE7">
        <w:t>, e2019158118, doi:10.1073/pnas.2019158118 (2021).</w:t>
      </w:r>
    </w:p>
    <w:p w14:paraId="693DB51F" w14:textId="77777777" w:rsidR="00F45EE7" w:rsidRPr="00F45EE7" w:rsidRDefault="00F45EE7" w:rsidP="00F45EE7">
      <w:pPr>
        <w:pStyle w:val="EndNoteBibliography"/>
        <w:ind w:left="720" w:hanging="720"/>
      </w:pPr>
      <w:r w:rsidRPr="00F45EE7">
        <w:t>24</w:t>
      </w:r>
      <w:r w:rsidRPr="00F45EE7">
        <w:tab/>
        <w:t>Curnoe, D.</w:t>
      </w:r>
      <w:r w:rsidRPr="00F45EE7">
        <w:rPr>
          <w:i/>
        </w:rPr>
        <w:t xml:space="preserve"> et al.</w:t>
      </w:r>
      <w:r w:rsidRPr="00F45EE7">
        <w:t xml:space="preserve"> Reply to Martinón-Torres et al. and Higham and Douka: Refusal to acknowledge dating complexities of Fuyan Cave strengthens our case. </w:t>
      </w:r>
      <w:r w:rsidRPr="00F45EE7">
        <w:rPr>
          <w:i/>
        </w:rPr>
        <w:t>Proceedings of the National Academy of Sciences</w:t>
      </w:r>
      <w:r w:rsidRPr="00F45EE7">
        <w:t xml:space="preserve"> </w:t>
      </w:r>
      <w:r w:rsidRPr="00F45EE7">
        <w:rPr>
          <w:b/>
        </w:rPr>
        <w:t>118</w:t>
      </w:r>
      <w:r w:rsidRPr="00F45EE7">
        <w:t>, e2104818118, doi:10.1073/pnas.2104818118 (2021).</w:t>
      </w:r>
    </w:p>
    <w:p w14:paraId="4908A130" w14:textId="77777777" w:rsidR="00F45EE7" w:rsidRPr="00F45EE7" w:rsidRDefault="00F45EE7" w:rsidP="00F45EE7">
      <w:pPr>
        <w:pStyle w:val="EndNoteBibliography"/>
        <w:ind w:left="720" w:hanging="720"/>
      </w:pPr>
      <w:r w:rsidRPr="00F45EE7">
        <w:t>25</w:t>
      </w:r>
      <w:r w:rsidRPr="00F45EE7">
        <w:tab/>
        <w:t>Martinón-Torres, M.</w:t>
      </w:r>
      <w:r w:rsidRPr="00F45EE7">
        <w:rPr>
          <w:i/>
        </w:rPr>
        <w:t xml:space="preserve"> et al.</w:t>
      </w:r>
      <w:r w:rsidRPr="00F45EE7">
        <w:t xml:space="preserve"> On the misidentification and unreliable context of the new “human teeth” from Fuyan Cave (China). </w:t>
      </w:r>
      <w:r w:rsidRPr="00F45EE7">
        <w:rPr>
          <w:i/>
        </w:rPr>
        <w:t>Proceedings of the National Academy of Sciences</w:t>
      </w:r>
      <w:r w:rsidRPr="00F45EE7">
        <w:t xml:space="preserve"> </w:t>
      </w:r>
      <w:r w:rsidRPr="00F45EE7">
        <w:rPr>
          <w:b/>
        </w:rPr>
        <w:t>118</w:t>
      </w:r>
      <w:r w:rsidRPr="00F45EE7">
        <w:t>, e2102961118, doi:10.1073/pnas.2102961118 (2021).</w:t>
      </w:r>
    </w:p>
    <w:p w14:paraId="235254D7" w14:textId="5FEED6FC" w:rsidR="00F45EE7" w:rsidRPr="00F45EE7" w:rsidRDefault="00F45EE7" w:rsidP="00F45EE7">
      <w:pPr>
        <w:pStyle w:val="EndNoteBibliography"/>
        <w:ind w:left="720" w:hanging="720"/>
      </w:pPr>
      <w:r w:rsidRPr="00F45EE7">
        <w:t>26</w:t>
      </w:r>
      <w:r w:rsidRPr="00F45EE7">
        <w:tab/>
        <w:t>Bae, C. J.</w:t>
      </w:r>
      <w:r w:rsidRPr="00F45EE7">
        <w:rPr>
          <w:i/>
        </w:rPr>
        <w:t xml:space="preserve"> et al.</w:t>
      </w:r>
      <w:r w:rsidRPr="00F45EE7">
        <w:t xml:space="preserve"> Modern human teeth from Late Pleistocene Luna Cave (Guangxi, China). </w:t>
      </w:r>
      <w:r w:rsidRPr="00F45EE7">
        <w:rPr>
          <w:i/>
        </w:rPr>
        <w:t>Quaternary International</w:t>
      </w:r>
      <w:r w:rsidRPr="00F45EE7">
        <w:t xml:space="preserve"> </w:t>
      </w:r>
      <w:r w:rsidRPr="00F45EE7">
        <w:rPr>
          <w:b/>
        </w:rPr>
        <w:t>354</w:t>
      </w:r>
      <w:r w:rsidRPr="00F45EE7">
        <w:t>, 169-183, doi:</w:t>
      </w:r>
      <w:hyperlink r:id="rId11" w:history="1">
        <w:r w:rsidRPr="00F45EE7">
          <w:rPr>
            <w:rStyle w:val="a6"/>
          </w:rPr>
          <w:t>https://doi.org/10.1016/j.quaint.2014.06.051</w:t>
        </w:r>
      </w:hyperlink>
      <w:r w:rsidRPr="00F45EE7">
        <w:t xml:space="preserve"> (2014).</w:t>
      </w:r>
    </w:p>
    <w:p w14:paraId="70A705C8" w14:textId="77777777" w:rsidR="00F45EE7" w:rsidRPr="00F45EE7" w:rsidRDefault="00F45EE7" w:rsidP="00F45EE7">
      <w:pPr>
        <w:pStyle w:val="EndNoteBibliography"/>
        <w:ind w:left="720" w:hanging="720"/>
      </w:pPr>
      <w:r w:rsidRPr="00F45EE7">
        <w:t>27</w:t>
      </w:r>
      <w:r w:rsidRPr="00F45EE7">
        <w:tab/>
        <w:t>Hu, Y.</w:t>
      </w:r>
      <w:r w:rsidRPr="00F45EE7">
        <w:rPr>
          <w:i/>
        </w:rPr>
        <w:t xml:space="preserve"> et al.</w:t>
      </w:r>
      <w:r w:rsidRPr="00F45EE7">
        <w:t xml:space="preserve"> Late Middle Pleistocene Levallois stone-tool technology in southwest China. </w:t>
      </w:r>
      <w:r w:rsidRPr="00F45EE7">
        <w:rPr>
          <w:i/>
        </w:rPr>
        <w:t>Nature</w:t>
      </w:r>
      <w:r w:rsidRPr="00F45EE7">
        <w:t xml:space="preserve"> </w:t>
      </w:r>
      <w:r w:rsidRPr="00F45EE7">
        <w:rPr>
          <w:b/>
        </w:rPr>
        <w:t>565</w:t>
      </w:r>
      <w:r w:rsidRPr="00F45EE7">
        <w:t>, 82-85, doi:10.1038/s41586-018-0710-1 (2019).</w:t>
      </w:r>
    </w:p>
    <w:p w14:paraId="56C1566D" w14:textId="77777777" w:rsidR="00F45EE7" w:rsidRPr="00F45EE7" w:rsidRDefault="00F45EE7" w:rsidP="00F45EE7">
      <w:pPr>
        <w:pStyle w:val="EndNoteBibliography"/>
        <w:ind w:left="720" w:hanging="720"/>
      </w:pPr>
      <w:r w:rsidRPr="00F45EE7">
        <w:t>28</w:t>
      </w:r>
      <w:r w:rsidRPr="00F45EE7">
        <w:tab/>
        <w:t>Li, Y., Wen, B. Guanyindong: A Lower Paleolithic Site at Qianxi County, Guizhou Province. 1–181 (1986).</w:t>
      </w:r>
    </w:p>
    <w:p w14:paraId="0FEF7560" w14:textId="77777777" w:rsidR="00F45EE7" w:rsidRPr="00F45EE7" w:rsidRDefault="00F45EE7" w:rsidP="00F45EE7">
      <w:pPr>
        <w:pStyle w:val="EndNoteBibliography"/>
        <w:ind w:left="720" w:hanging="720"/>
      </w:pPr>
      <w:r w:rsidRPr="00F45EE7">
        <w:t>29</w:t>
      </w:r>
      <w:r w:rsidRPr="00F45EE7">
        <w:tab/>
        <w:t xml:space="preserve">Li, Y. </w:t>
      </w:r>
      <w:r w:rsidRPr="00F45EE7">
        <w:rPr>
          <w:i/>
        </w:rPr>
        <w:t>Technological study of lithic industry of the Guanyindong site, Guizhou Province, south-west of China</w:t>
      </w:r>
      <w:r w:rsidRPr="00F45EE7">
        <w:t xml:space="preserve"> Ph.D thesis, (2009).</w:t>
      </w:r>
    </w:p>
    <w:p w14:paraId="66ECD95E" w14:textId="77777777" w:rsidR="00F45EE7" w:rsidRPr="00F45EE7" w:rsidRDefault="00F45EE7" w:rsidP="00F45EE7">
      <w:pPr>
        <w:pStyle w:val="EndNoteBibliography"/>
        <w:ind w:left="720" w:hanging="720"/>
      </w:pPr>
      <w:r w:rsidRPr="00F45EE7">
        <w:t>30</w:t>
      </w:r>
      <w:r w:rsidRPr="00F45EE7">
        <w:tab/>
        <w:t xml:space="preserve">Lycett, S. J. &amp; Eren, M. I. Levallois economics: an examination of 'waste' production in experimentally produced Levallois reduction sequences. </w:t>
      </w:r>
      <w:r w:rsidRPr="00F45EE7">
        <w:rPr>
          <w:i/>
        </w:rPr>
        <w:t>Journal of Archaeological Science</w:t>
      </w:r>
      <w:r w:rsidRPr="00F45EE7">
        <w:t xml:space="preserve"> </w:t>
      </w:r>
      <w:r w:rsidRPr="00F45EE7">
        <w:rPr>
          <w:b/>
        </w:rPr>
        <w:t>40</w:t>
      </w:r>
      <w:r w:rsidRPr="00F45EE7">
        <w:t>, 2384-2392, doi:10.1016/j.jas.2013.01.016 (2013).</w:t>
      </w:r>
    </w:p>
    <w:p w14:paraId="0BF65228" w14:textId="5DD1E284" w:rsidR="00F45EE7" w:rsidRPr="00F45EE7" w:rsidRDefault="00F45EE7" w:rsidP="00F45EE7">
      <w:pPr>
        <w:pStyle w:val="EndNoteBibliography"/>
        <w:ind w:left="720" w:hanging="720"/>
      </w:pPr>
      <w:r w:rsidRPr="00F45EE7">
        <w:t>31</w:t>
      </w:r>
      <w:r w:rsidRPr="00F45EE7">
        <w:tab/>
        <w:t xml:space="preserve">Brantingham, P. J. &amp; Kuhn, S. L. Constraints on Levallois Core Technology: A Mathematical Model. </w:t>
      </w:r>
      <w:r w:rsidRPr="00F45EE7">
        <w:rPr>
          <w:i/>
        </w:rPr>
        <w:t>Journal of Archaeological Science</w:t>
      </w:r>
      <w:r w:rsidRPr="00F45EE7">
        <w:t xml:space="preserve"> </w:t>
      </w:r>
      <w:r w:rsidRPr="00F45EE7">
        <w:rPr>
          <w:b/>
        </w:rPr>
        <w:t>28</w:t>
      </w:r>
      <w:r w:rsidRPr="00F45EE7">
        <w:t>, 747-761, doi:</w:t>
      </w:r>
      <w:hyperlink r:id="rId12" w:history="1">
        <w:r w:rsidRPr="00F45EE7">
          <w:rPr>
            <w:rStyle w:val="a6"/>
          </w:rPr>
          <w:t>https://doi.org/10.1006/jasc.2000.0594</w:t>
        </w:r>
      </w:hyperlink>
      <w:r w:rsidRPr="00F45EE7">
        <w:t xml:space="preserve"> (2001).</w:t>
      </w:r>
    </w:p>
    <w:p w14:paraId="51118885" w14:textId="77777777" w:rsidR="00F45EE7" w:rsidRPr="00F45EE7" w:rsidRDefault="00F45EE7" w:rsidP="00F45EE7">
      <w:pPr>
        <w:pStyle w:val="EndNoteBibliography"/>
        <w:ind w:left="720" w:hanging="720"/>
      </w:pPr>
      <w:r w:rsidRPr="00F45EE7">
        <w:t>32</w:t>
      </w:r>
      <w:r w:rsidRPr="00F45EE7">
        <w:tab/>
        <w:t xml:space="preserve">Boëda, E. Le débitage discoïde et le débitage Levallois récurrent centripède. </w:t>
      </w:r>
      <w:r w:rsidRPr="00F45EE7">
        <w:rPr>
          <w:i/>
        </w:rPr>
        <w:t>Bulletin de la Société préhistorique française</w:t>
      </w:r>
      <w:r w:rsidRPr="00F45EE7">
        <w:t xml:space="preserve"> </w:t>
      </w:r>
      <w:r w:rsidRPr="00F45EE7">
        <w:rPr>
          <w:b/>
        </w:rPr>
        <w:t>90</w:t>
      </w:r>
      <w:r w:rsidRPr="00F45EE7">
        <w:t>, 392-404 (1993).</w:t>
      </w:r>
    </w:p>
    <w:p w14:paraId="2FD743A3" w14:textId="77777777" w:rsidR="00F45EE7" w:rsidRPr="00F45EE7" w:rsidRDefault="00F45EE7" w:rsidP="00F45EE7">
      <w:pPr>
        <w:pStyle w:val="EndNoteBibliography"/>
        <w:ind w:left="720" w:hanging="720"/>
      </w:pPr>
      <w:r w:rsidRPr="00F45EE7">
        <w:t>33</w:t>
      </w:r>
      <w:r w:rsidRPr="00F45EE7">
        <w:tab/>
        <w:t xml:space="preserve">Pasty, J.-F. Le gisement Paléolithique moyen de Meillers (Allier) : un exemple de la variabilité du débitage Discoïde. </w:t>
      </w:r>
      <w:r w:rsidRPr="00F45EE7">
        <w:rPr>
          <w:i/>
        </w:rPr>
        <w:t xml:space="preserve">Bulletin de la Société préhistorique française </w:t>
      </w:r>
      <w:r w:rsidRPr="00F45EE7">
        <w:rPr>
          <w:b/>
        </w:rPr>
        <w:t>97</w:t>
      </w:r>
      <w:r w:rsidRPr="00F45EE7">
        <w:t>, 165-190 (2000).</w:t>
      </w:r>
    </w:p>
    <w:p w14:paraId="2AC1639A" w14:textId="4ACE2029" w:rsidR="00F45EE7" w:rsidRPr="00F45EE7" w:rsidRDefault="00F45EE7" w:rsidP="00F45EE7">
      <w:pPr>
        <w:pStyle w:val="EndNoteBibliography"/>
        <w:ind w:left="720" w:hanging="720"/>
      </w:pPr>
      <w:r w:rsidRPr="00F45EE7">
        <w:t>34</w:t>
      </w:r>
      <w:r w:rsidRPr="00F45EE7">
        <w:tab/>
        <w:t xml:space="preserve">Delpiano, D. &amp; Peresani, M. Exploring Neanderthal skills and lithic economy. The implication of a refitted Discoid reduction sequence reconstructed using 3D virtual analysis. </w:t>
      </w:r>
      <w:r w:rsidRPr="00F45EE7">
        <w:rPr>
          <w:i/>
        </w:rPr>
        <w:t>Comptes Rendus Palevol</w:t>
      </w:r>
      <w:r w:rsidRPr="00F45EE7">
        <w:t xml:space="preserve"> </w:t>
      </w:r>
      <w:r w:rsidRPr="00F45EE7">
        <w:rPr>
          <w:b/>
        </w:rPr>
        <w:t>16</w:t>
      </w:r>
      <w:r w:rsidRPr="00F45EE7">
        <w:t>, 865-877, doi:</w:t>
      </w:r>
      <w:hyperlink r:id="rId13" w:history="1">
        <w:r w:rsidRPr="00F45EE7">
          <w:rPr>
            <w:rStyle w:val="a6"/>
          </w:rPr>
          <w:t>https://doi.org/10.1016/j.crpv.2017.06.008</w:t>
        </w:r>
      </w:hyperlink>
      <w:r w:rsidRPr="00F45EE7">
        <w:t xml:space="preserve"> (2017).</w:t>
      </w:r>
    </w:p>
    <w:p w14:paraId="4B67B6B4" w14:textId="4D0E712D" w:rsidR="00F45EE7" w:rsidRPr="00F45EE7" w:rsidRDefault="00F45EE7" w:rsidP="00F45EE7">
      <w:pPr>
        <w:pStyle w:val="EndNoteBibliography"/>
        <w:ind w:left="720" w:hanging="720"/>
      </w:pPr>
      <w:r w:rsidRPr="00F45EE7">
        <w:t>35</w:t>
      </w:r>
      <w:r w:rsidRPr="00F45EE7">
        <w:tab/>
        <w:t xml:space="preserve">Picin, A. &amp; Vaquero, M. Flake productivity in the Levallois recurrent centripetal and discoid technologies: New insights from experimental and archaeological lithic series. </w:t>
      </w:r>
      <w:r w:rsidRPr="00F45EE7">
        <w:rPr>
          <w:i/>
        </w:rPr>
        <w:t>Journal of Archaeological Science: Reports</w:t>
      </w:r>
      <w:r w:rsidRPr="00F45EE7">
        <w:t xml:space="preserve"> </w:t>
      </w:r>
      <w:r w:rsidRPr="00F45EE7">
        <w:rPr>
          <w:b/>
        </w:rPr>
        <w:t>8</w:t>
      </w:r>
      <w:r w:rsidRPr="00F45EE7">
        <w:t>, 70-81, doi:</w:t>
      </w:r>
      <w:hyperlink r:id="rId14" w:history="1">
        <w:r w:rsidRPr="00F45EE7">
          <w:rPr>
            <w:rStyle w:val="a6"/>
          </w:rPr>
          <w:t>https://doi.org/10.1016/j.jasrep.2016.05.062</w:t>
        </w:r>
      </w:hyperlink>
      <w:r w:rsidRPr="00F45EE7">
        <w:t xml:space="preserve"> (2016).</w:t>
      </w:r>
    </w:p>
    <w:p w14:paraId="16B16736" w14:textId="37B82463" w:rsidR="00F45EE7" w:rsidRPr="00F45EE7" w:rsidRDefault="00F45EE7" w:rsidP="00F45EE7">
      <w:pPr>
        <w:pStyle w:val="EndNoteBibliography"/>
        <w:ind w:left="720" w:hanging="720"/>
      </w:pPr>
      <w:r w:rsidRPr="00F45EE7">
        <w:t>36</w:t>
      </w:r>
      <w:r w:rsidRPr="00F45EE7">
        <w:tab/>
        <w:t xml:space="preserve">Agam, A. &amp; Zupancich, A. Interpreting the Quina and demi-Quina scrapers from Acheulo-Yabrudian Qesem Cave, Israel: Results of raw materials and functional analyses. </w:t>
      </w:r>
      <w:r w:rsidRPr="00F45EE7">
        <w:rPr>
          <w:i/>
        </w:rPr>
        <w:t>J. Hum. Evol.</w:t>
      </w:r>
      <w:r w:rsidRPr="00F45EE7">
        <w:t xml:space="preserve"> </w:t>
      </w:r>
      <w:r w:rsidRPr="00F45EE7">
        <w:rPr>
          <w:b/>
        </w:rPr>
        <w:t>144</w:t>
      </w:r>
      <w:r w:rsidRPr="00F45EE7">
        <w:t>, 102798, doi:</w:t>
      </w:r>
      <w:hyperlink r:id="rId15" w:history="1">
        <w:r w:rsidRPr="00F45EE7">
          <w:rPr>
            <w:rStyle w:val="a6"/>
          </w:rPr>
          <w:t>https://doi.org/10.1016/j.jhevol.2020.102798</w:t>
        </w:r>
      </w:hyperlink>
      <w:r w:rsidRPr="00F45EE7">
        <w:t xml:space="preserve"> (2020).</w:t>
      </w:r>
    </w:p>
    <w:p w14:paraId="2C3A3B33" w14:textId="77777777" w:rsidR="00F45EE7" w:rsidRPr="00F45EE7" w:rsidRDefault="00F45EE7" w:rsidP="00F45EE7">
      <w:pPr>
        <w:pStyle w:val="EndNoteBibliography"/>
        <w:ind w:left="720" w:hanging="720"/>
      </w:pPr>
      <w:r w:rsidRPr="00F45EE7">
        <w:t>37</w:t>
      </w:r>
      <w:r w:rsidRPr="00F45EE7">
        <w:tab/>
        <w:t xml:space="preserve">Hiscock, P., Turq, A., Faivre, J. P. &amp; Bourguignon, L. in </w:t>
      </w:r>
      <w:r w:rsidRPr="00F45EE7">
        <w:rPr>
          <w:i/>
        </w:rPr>
        <w:t>Lithic Materials and Paleolithic Societies</w:t>
      </w:r>
      <w:r w:rsidRPr="00F45EE7">
        <w:t xml:space="preserve">   (eds B. Adams &amp; B.S. Blades)  232-246 (2009).</w:t>
      </w:r>
    </w:p>
    <w:p w14:paraId="38FAEFEE" w14:textId="77777777" w:rsidR="00F45EE7" w:rsidRPr="00F45EE7" w:rsidRDefault="00F45EE7" w:rsidP="00F45EE7">
      <w:pPr>
        <w:pStyle w:val="EndNoteBibliography"/>
        <w:ind w:left="720" w:hanging="720"/>
      </w:pPr>
      <w:r w:rsidRPr="00F45EE7">
        <w:t>38</w:t>
      </w:r>
      <w:r w:rsidRPr="00F45EE7">
        <w:tab/>
        <w:t xml:space="preserve">Hardy, B. L. Neanderthal behaviour and stone tool function at the Middle Palaeolithic site of La Quina, France. </w:t>
      </w:r>
      <w:r w:rsidRPr="00F45EE7">
        <w:rPr>
          <w:i/>
        </w:rPr>
        <w:t>Antiquity</w:t>
      </w:r>
      <w:r w:rsidRPr="00F45EE7">
        <w:t xml:space="preserve"> </w:t>
      </w:r>
      <w:r w:rsidRPr="00F45EE7">
        <w:rPr>
          <w:b/>
        </w:rPr>
        <w:t>78</w:t>
      </w:r>
      <w:r w:rsidRPr="00F45EE7">
        <w:t>, 547-565, doi:10.1017/S0003598X00113213 (2004).</w:t>
      </w:r>
    </w:p>
    <w:p w14:paraId="0D09EB89" w14:textId="77777777" w:rsidR="00F45EE7" w:rsidRPr="00F45EE7" w:rsidRDefault="00F45EE7" w:rsidP="00F45EE7">
      <w:pPr>
        <w:pStyle w:val="EndNoteBibliography"/>
        <w:ind w:left="720" w:hanging="720"/>
      </w:pPr>
      <w:r w:rsidRPr="00F45EE7">
        <w:t>39</w:t>
      </w:r>
      <w:r w:rsidRPr="00F45EE7">
        <w:tab/>
        <w:t xml:space="preserve">Preysler, J. in </w:t>
      </w:r>
      <w:r w:rsidRPr="00F45EE7">
        <w:rPr>
          <w:i/>
        </w:rPr>
        <w:t>Experiments and Interpretation of Traditional Technologies: Essays in Honor of Errett Callahan</w:t>
      </w:r>
      <w:r w:rsidRPr="00F45EE7">
        <w:t xml:space="preserve">   (ed Hugo G. Nami)  171-202 (Arqueolog ía Contemporánea, 2010).</w:t>
      </w:r>
    </w:p>
    <w:p w14:paraId="680D8D16" w14:textId="05F59086" w:rsidR="00F45EE7" w:rsidRPr="00F45EE7" w:rsidRDefault="00F45EE7" w:rsidP="00F45EE7">
      <w:pPr>
        <w:pStyle w:val="EndNoteBibliography"/>
        <w:ind w:left="720" w:hanging="720"/>
      </w:pPr>
      <w:r w:rsidRPr="00F45EE7">
        <w:t>40</w:t>
      </w:r>
      <w:r w:rsidRPr="00F45EE7">
        <w:tab/>
        <w:t xml:space="preserve">Delagnes, A. &amp; Rendu, W. Shifts in Neandertal mobility, technology and subsistence strategies in western France. </w:t>
      </w:r>
      <w:r w:rsidRPr="00F45EE7">
        <w:rPr>
          <w:i/>
        </w:rPr>
        <w:t>Journal of Archaeological Science</w:t>
      </w:r>
      <w:r w:rsidRPr="00F45EE7">
        <w:t xml:space="preserve"> </w:t>
      </w:r>
      <w:r w:rsidRPr="00F45EE7">
        <w:rPr>
          <w:b/>
        </w:rPr>
        <w:t>38</w:t>
      </w:r>
      <w:r w:rsidRPr="00F45EE7">
        <w:t>, 1771-1783, doi:</w:t>
      </w:r>
      <w:hyperlink r:id="rId16" w:history="1">
        <w:r w:rsidRPr="00F45EE7">
          <w:rPr>
            <w:rStyle w:val="a6"/>
          </w:rPr>
          <w:t>https://doi.org/10.1016/j.jas.2011.04.007</w:t>
        </w:r>
      </w:hyperlink>
      <w:r w:rsidRPr="00F45EE7">
        <w:t xml:space="preserve"> (2011).</w:t>
      </w:r>
    </w:p>
    <w:p w14:paraId="3F611F3A" w14:textId="77777777" w:rsidR="00F45EE7" w:rsidRPr="00F45EE7" w:rsidRDefault="00F45EE7" w:rsidP="00F45EE7">
      <w:pPr>
        <w:pStyle w:val="EndNoteBibliography"/>
        <w:ind w:left="720" w:hanging="720"/>
      </w:pPr>
      <w:r w:rsidRPr="00F45EE7">
        <w:t>41</w:t>
      </w:r>
      <w:r w:rsidRPr="00F45EE7">
        <w:tab/>
        <w:t xml:space="preserve">Hovers, E. in </w:t>
      </w:r>
      <w:r w:rsidRPr="00F45EE7">
        <w:rPr>
          <w:i/>
        </w:rPr>
        <w:t>Cores or Tools? Alternative Approaches to Stone Tool Analysis</w:t>
      </w:r>
      <w:r w:rsidRPr="00F45EE7">
        <w:t xml:space="preserve">   (ed S.P. McPherron)  42-74 (Cambridge Scholars Press, 2007).</w:t>
      </w:r>
    </w:p>
    <w:p w14:paraId="0D42E0B3" w14:textId="78997A64" w:rsidR="00F45EE7" w:rsidRPr="00F45EE7" w:rsidRDefault="00F45EE7" w:rsidP="00F45EE7">
      <w:pPr>
        <w:pStyle w:val="EndNoteBibliography"/>
        <w:ind w:left="720" w:hanging="720"/>
      </w:pPr>
      <w:r w:rsidRPr="00F45EE7">
        <w:lastRenderedPageBreak/>
        <w:t>42</w:t>
      </w:r>
      <w:r w:rsidRPr="00F45EE7">
        <w:tab/>
        <w:t xml:space="preserve">Shalagina, A. V., Krivoshapkin, A. I. &amp; Kolobova, K. A. TRUNCATED-FACETED PIECES IN THE PALEOLITHIC OF NORTHERN ASIA. </w:t>
      </w:r>
      <w:r w:rsidRPr="00F45EE7">
        <w:rPr>
          <w:i/>
        </w:rPr>
        <w:t>Archaeology, Ethnology and Anthropology of Eurasia</w:t>
      </w:r>
      <w:r w:rsidRPr="00F45EE7">
        <w:t xml:space="preserve"> </w:t>
      </w:r>
      <w:r w:rsidRPr="00F45EE7">
        <w:rPr>
          <w:b/>
        </w:rPr>
        <w:t>43</w:t>
      </w:r>
      <w:r w:rsidRPr="00F45EE7">
        <w:t>, 33-45, doi:</w:t>
      </w:r>
      <w:hyperlink r:id="rId17" w:history="1">
        <w:r w:rsidRPr="00F45EE7">
          <w:rPr>
            <w:rStyle w:val="a6"/>
          </w:rPr>
          <w:t>https://doi.org/10.1016/j.aeae.2016.02.004</w:t>
        </w:r>
      </w:hyperlink>
      <w:r w:rsidRPr="00F45EE7">
        <w:t xml:space="preserve"> (2015).</w:t>
      </w:r>
    </w:p>
    <w:p w14:paraId="7A4A0E7B" w14:textId="77777777" w:rsidR="00F45EE7" w:rsidRPr="00F45EE7" w:rsidRDefault="00F45EE7" w:rsidP="00F45EE7">
      <w:pPr>
        <w:pStyle w:val="EndNoteBibliography"/>
        <w:ind w:left="720" w:hanging="720"/>
      </w:pPr>
      <w:r w:rsidRPr="00F45EE7">
        <w:t>43</w:t>
      </w:r>
      <w:r w:rsidRPr="00F45EE7">
        <w:tab/>
        <w:t xml:space="preserve">Schroeder, B. Truncated-faceted pieces from Jerf Al-Ajla. </w:t>
      </w:r>
      <w:r w:rsidRPr="00F45EE7">
        <w:rPr>
          <w:i/>
        </w:rPr>
        <w:t>Tools Versus Cores. Alternative Approaces to Stone Tool Analysis</w:t>
      </w:r>
      <w:r w:rsidRPr="00F45EE7">
        <w:t>, 17-41 (2007).</w:t>
      </w:r>
    </w:p>
    <w:p w14:paraId="432F7392" w14:textId="0A983DA0" w:rsidR="00F45EE7" w:rsidRPr="00F45EE7" w:rsidRDefault="00F45EE7" w:rsidP="00F45EE7">
      <w:pPr>
        <w:pStyle w:val="EndNoteBibliography"/>
        <w:ind w:left="720" w:hanging="720"/>
      </w:pPr>
      <w:r w:rsidRPr="00F45EE7">
        <w:t>44</w:t>
      </w:r>
      <w:r w:rsidRPr="00F45EE7">
        <w:tab/>
        <w:t xml:space="preserve">Wallace, I. J. &amp; Shea, J. J. Mobility patterns and core technologies in the Middle Paleolithic of the Levant. </w:t>
      </w:r>
      <w:r w:rsidRPr="00F45EE7">
        <w:rPr>
          <w:i/>
        </w:rPr>
        <w:t>Journal of Archaeological Science</w:t>
      </w:r>
      <w:r w:rsidRPr="00F45EE7">
        <w:t xml:space="preserve"> </w:t>
      </w:r>
      <w:r w:rsidRPr="00F45EE7">
        <w:rPr>
          <w:b/>
        </w:rPr>
        <w:t>33</w:t>
      </w:r>
      <w:r w:rsidRPr="00F45EE7">
        <w:t>, 1293-1309, doi:</w:t>
      </w:r>
      <w:hyperlink r:id="rId18" w:history="1">
        <w:r w:rsidRPr="00F45EE7">
          <w:rPr>
            <w:rStyle w:val="a6"/>
          </w:rPr>
          <w:t>https://doi.org/10.1016/j.jas.2006.01.005</w:t>
        </w:r>
      </w:hyperlink>
      <w:r w:rsidRPr="00F45EE7">
        <w:t xml:space="preserve"> (2006).</w:t>
      </w:r>
    </w:p>
    <w:p w14:paraId="3270F358" w14:textId="77777777" w:rsidR="00F45EE7" w:rsidRPr="00F45EE7" w:rsidRDefault="00F45EE7" w:rsidP="00F45EE7">
      <w:pPr>
        <w:pStyle w:val="EndNoteBibliography"/>
        <w:ind w:left="720" w:hanging="720"/>
      </w:pPr>
      <w:r w:rsidRPr="00F45EE7">
        <w:t>45</w:t>
      </w:r>
      <w:r w:rsidRPr="00F45EE7">
        <w:tab/>
        <w:t xml:space="preserve">Brantingham, P. J., Olsen, J. W., Rech, J. A. &amp; Krivoshapkin, A. I. Raw Material Quality and Prepared Core Technologies in Northeast Asia. </w:t>
      </w:r>
      <w:r w:rsidRPr="00F45EE7">
        <w:rPr>
          <w:i/>
        </w:rPr>
        <w:t>Journal of Archaeological Science</w:t>
      </w:r>
      <w:r w:rsidRPr="00F45EE7">
        <w:t xml:space="preserve"> </w:t>
      </w:r>
      <w:r w:rsidRPr="00F45EE7">
        <w:rPr>
          <w:b/>
        </w:rPr>
        <w:t>27</w:t>
      </w:r>
      <w:r w:rsidRPr="00F45EE7">
        <w:t>, 255-271 (2000).</w:t>
      </w:r>
    </w:p>
    <w:p w14:paraId="440CBD7D" w14:textId="77777777" w:rsidR="00F45EE7" w:rsidRPr="00F45EE7" w:rsidRDefault="00F45EE7" w:rsidP="00F45EE7">
      <w:pPr>
        <w:pStyle w:val="EndNoteBibliography"/>
        <w:ind w:left="720" w:hanging="720"/>
      </w:pPr>
      <w:r w:rsidRPr="00F45EE7">
        <w:t>46</w:t>
      </w:r>
      <w:r w:rsidRPr="00F45EE7">
        <w:tab/>
        <w:t xml:space="preserve">Dibble, H. The Mousterian Industry from Bisitun Cave (Iran). </w:t>
      </w:r>
      <w:r w:rsidRPr="00F45EE7">
        <w:rPr>
          <w:i/>
        </w:rPr>
        <w:t>Paleorient</w:t>
      </w:r>
      <w:r w:rsidRPr="00F45EE7">
        <w:t xml:space="preserve"> </w:t>
      </w:r>
      <w:r w:rsidRPr="00F45EE7">
        <w:rPr>
          <w:b/>
        </w:rPr>
        <w:t>10</w:t>
      </w:r>
      <w:r w:rsidRPr="00F45EE7">
        <w:t xml:space="preserve"> (1984).</w:t>
      </w:r>
    </w:p>
    <w:p w14:paraId="003977C7" w14:textId="77777777" w:rsidR="00F45EE7" w:rsidRPr="00F45EE7" w:rsidRDefault="00F45EE7" w:rsidP="00F45EE7">
      <w:pPr>
        <w:pStyle w:val="EndNoteBibliography"/>
        <w:ind w:left="720" w:hanging="720"/>
      </w:pPr>
      <w:r w:rsidRPr="00F45EE7">
        <w:t>47</w:t>
      </w:r>
      <w:r w:rsidRPr="00F45EE7">
        <w:tab/>
        <w:t xml:space="preserve">Boëda, E. &amp; Au Présent, P. </w:t>
      </w:r>
      <w:r w:rsidRPr="00F45EE7">
        <w:rPr>
          <w:i/>
        </w:rPr>
        <w:t>Techno-logique &amp; Technologie Une Paléo-histoire des objets lithiques tranchants</w:t>
      </w:r>
      <w:r w:rsidRPr="00F45EE7">
        <w:t>.  (2018).</w:t>
      </w:r>
    </w:p>
    <w:p w14:paraId="35378663" w14:textId="77777777" w:rsidR="00F45EE7" w:rsidRPr="00F45EE7" w:rsidRDefault="00F45EE7" w:rsidP="00F45EE7">
      <w:pPr>
        <w:pStyle w:val="EndNoteBibliography"/>
        <w:ind w:left="720" w:hanging="720"/>
      </w:pPr>
      <w:r w:rsidRPr="00F45EE7">
        <w:t>48</w:t>
      </w:r>
      <w:r w:rsidRPr="00F45EE7">
        <w:tab/>
        <w:t xml:space="preserve">J. Wang, F. H. T., Y.R. Wang. The report of excavation and survey at the Dingcun Site. </w:t>
      </w:r>
      <w:r w:rsidRPr="00F45EE7">
        <w:rPr>
          <w:i/>
        </w:rPr>
        <w:t>Journal of Chinese Antiquity</w:t>
      </w:r>
      <w:r w:rsidRPr="00F45EE7">
        <w:t>, 1-75 (1994).</w:t>
      </w:r>
    </w:p>
    <w:p w14:paraId="4D1CE326" w14:textId="77777777" w:rsidR="00F45EE7" w:rsidRPr="00F45EE7" w:rsidRDefault="00F45EE7" w:rsidP="00F45EE7">
      <w:pPr>
        <w:pStyle w:val="EndNoteBibliography"/>
        <w:ind w:left="720" w:hanging="720"/>
      </w:pPr>
      <w:r w:rsidRPr="00F45EE7">
        <w:t>49</w:t>
      </w:r>
      <w:r w:rsidRPr="00F45EE7">
        <w:tab/>
        <w:t xml:space="preserve">Inizan, M.-L., Reduron-Ballinger, M., Roche, H., Tixier, J.,. </w:t>
      </w:r>
      <w:r w:rsidRPr="00F45EE7">
        <w:rPr>
          <w:i/>
        </w:rPr>
        <w:t>Technology and Terminology of Knapped Stone</w:t>
      </w:r>
      <w:r w:rsidRPr="00F45EE7">
        <w:t>.  (CREP, Nanterre, 1999).</w:t>
      </w:r>
    </w:p>
    <w:p w14:paraId="5EEAE10F" w14:textId="77777777" w:rsidR="00F45EE7" w:rsidRPr="00F45EE7" w:rsidRDefault="00F45EE7" w:rsidP="00F45EE7">
      <w:pPr>
        <w:pStyle w:val="EndNoteBibliography"/>
        <w:ind w:left="720" w:hanging="720"/>
      </w:pPr>
      <w:r w:rsidRPr="00F45EE7">
        <w:t>50</w:t>
      </w:r>
      <w:r w:rsidRPr="00F45EE7">
        <w:tab/>
        <w:t xml:space="preserve">Carmignani, L., Moncel, M.-H., Fernandes, P. &amp; Wilson, L. Technological variability during the Early Middle Palaeolithic in Western Europe. Reduction systems and predetermined products at the Bau de l'Aubesier and Payre (South-East France). </w:t>
      </w:r>
      <w:r w:rsidRPr="00F45EE7">
        <w:rPr>
          <w:i/>
        </w:rPr>
        <w:t>PLOS ONE</w:t>
      </w:r>
      <w:r w:rsidRPr="00F45EE7">
        <w:t xml:space="preserve"> </w:t>
      </w:r>
      <w:r w:rsidRPr="00F45EE7">
        <w:rPr>
          <w:b/>
        </w:rPr>
        <w:t>12</w:t>
      </w:r>
      <w:r w:rsidRPr="00F45EE7">
        <w:t>, e0178550, doi:10.1371/journal.pone.0178550 (2017).</w:t>
      </w:r>
    </w:p>
    <w:p w14:paraId="6F0059F4" w14:textId="743A2AB5" w:rsidR="00F45EE7" w:rsidRPr="00F45EE7" w:rsidRDefault="00F45EE7" w:rsidP="00F45EE7">
      <w:pPr>
        <w:pStyle w:val="EndNoteBibliography"/>
        <w:ind w:left="720" w:hanging="720"/>
      </w:pPr>
      <w:r w:rsidRPr="00F45EE7">
        <w:t>51</w:t>
      </w:r>
      <w:r w:rsidRPr="00F45EE7">
        <w:tab/>
        <w:t xml:space="preserve">Lycett, S. J. &amp; Norton, C. J. A demographic model for Palaeolithic technological evolution: The case of East Asia and the Movius Line. </w:t>
      </w:r>
      <w:r w:rsidRPr="00F45EE7">
        <w:rPr>
          <w:i/>
        </w:rPr>
        <w:t>Quaternary International</w:t>
      </w:r>
      <w:r w:rsidRPr="00F45EE7">
        <w:t xml:space="preserve"> </w:t>
      </w:r>
      <w:r w:rsidRPr="00F45EE7">
        <w:rPr>
          <w:b/>
        </w:rPr>
        <w:t>211</w:t>
      </w:r>
      <w:r w:rsidRPr="00F45EE7">
        <w:t>, 55-65, doi:</w:t>
      </w:r>
      <w:hyperlink r:id="rId19" w:history="1">
        <w:r w:rsidRPr="00F45EE7">
          <w:rPr>
            <w:rStyle w:val="a6"/>
          </w:rPr>
          <w:t>http://dx.doi.org/10.1016/j.quaint.2008.12.001</w:t>
        </w:r>
      </w:hyperlink>
      <w:r w:rsidRPr="00F45EE7">
        <w:t xml:space="preserve"> (2010).</w:t>
      </w:r>
    </w:p>
    <w:p w14:paraId="190E5E16" w14:textId="77777777" w:rsidR="00F45EE7" w:rsidRPr="00F45EE7" w:rsidRDefault="00F45EE7" w:rsidP="00F45EE7">
      <w:pPr>
        <w:pStyle w:val="EndNoteBibliography"/>
        <w:ind w:left="720" w:hanging="720"/>
      </w:pPr>
      <w:r w:rsidRPr="00F45EE7">
        <w:t>52</w:t>
      </w:r>
      <w:r w:rsidRPr="00F45EE7">
        <w:tab/>
        <w:t>Faivre, J. P. L’industrie lithique moust</w:t>
      </w:r>
      <w:r w:rsidRPr="00F45EE7">
        <w:rPr>
          <w:rFonts w:hint="eastAsia"/>
        </w:rPr>
        <w:t>é</w:t>
      </w:r>
      <w:r w:rsidRPr="00F45EE7">
        <w:t xml:space="preserve">rienne du niveau G7 des Fieux (Miers, Lot): des matériaux, des schémas opératoires, un même objectif. </w:t>
      </w:r>
      <w:r w:rsidRPr="00F45EE7">
        <w:rPr>
          <w:i/>
        </w:rPr>
        <w:t>Paléo</w:t>
      </w:r>
      <w:r w:rsidRPr="00F45EE7">
        <w:t xml:space="preserve"> </w:t>
      </w:r>
      <w:r w:rsidRPr="00F45EE7">
        <w:rPr>
          <w:b/>
        </w:rPr>
        <w:t>16</w:t>
      </w:r>
      <w:r w:rsidRPr="00F45EE7">
        <w:t>, 71-90 (2004).</w:t>
      </w:r>
    </w:p>
    <w:p w14:paraId="747FF8CF" w14:textId="77777777" w:rsidR="00F45EE7" w:rsidRPr="00F45EE7" w:rsidRDefault="00F45EE7" w:rsidP="00F45EE7">
      <w:pPr>
        <w:pStyle w:val="EndNoteBibliography"/>
        <w:ind w:left="720" w:hanging="720"/>
      </w:pPr>
      <w:r w:rsidRPr="00F45EE7">
        <w:t>53</w:t>
      </w:r>
      <w:r w:rsidRPr="00F45EE7">
        <w:tab/>
        <w:t xml:space="preserve">Shott, M. J., Lindly, J. &amp; Clark, G. A. Special issue: reduction sequence, chaîne opératoire, and other methods: the epistemologies of different approaches to lithic analysis. Continuous modeling of core reduction: lessons from refitting cores from WHS 623x, an Upper Paleolithic site in Jordan. </w:t>
      </w:r>
      <w:r w:rsidRPr="00F45EE7">
        <w:rPr>
          <w:i/>
        </w:rPr>
        <w:t>PaleoAnthropology</w:t>
      </w:r>
      <w:r w:rsidRPr="00F45EE7">
        <w:t xml:space="preserve"> </w:t>
      </w:r>
      <w:r w:rsidRPr="00F45EE7">
        <w:rPr>
          <w:b/>
        </w:rPr>
        <w:t>11</w:t>
      </w:r>
      <w:r w:rsidRPr="00F45EE7">
        <w:t>, 320-330 (2011).</w:t>
      </w:r>
    </w:p>
    <w:p w14:paraId="37205C1C" w14:textId="5FC7BC7B" w:rsidR="00F45EE7" w:rsidRPr="00F45EE7" w:rsidRDefault="00F45EE7" w:rsidP="00F45EE7">
      <w:pPr>
        <w:pStyle w:val="EndNoteBibliography"/>
        <w:ind w:left="720" w:hanging="720"/>
      </w:pPr>
      <w:r w:rsidRPr="00F45EE7">
        <w:t>54</w:t>
      </w:r>
      <w:r w:rsidRPr="00F45EE7">
        <w:tab/>
        <w:t xml:space="preserve">Turq, A., Roebroeks, W., Bourguignon, L. &amp; Faivre, J.-P. The fragmented character of Middle Palaeolithic stone tool technology. </w:t>
      </w:r>
      <w:r w:rsidRPr="00F45EE7">
        <w:rPr>
          <w:i/>
        </w:rPr>
        <w:t>J. Hum. Evol.</w:t>
      </w:r>
      <w:r w:rsidRPr="00F45EE7">
        <w:t xml:space="preserve"> </w:t>
      </w:r>
      <w:r w:rsidRPr="00F45EE7">
        <w:rPr>
          <w:b/>
        </w:rPr>
        <w:t>65</w:t>
      </w:r>
      <w:r w:rsidRPr="00F45EE7">
        <w:t>, 641-655, doi:</w:t>
      </w:r>
      <w:hyperlink r:id="rId20" w:history="1">
        <w:r w:rsidRPr="00F45EE7">
          <w:rPr>
            <w:rStyle w:val="a6"/>
          </w:rPr>
          <w:t>https://doi.org/10.1016/j.jhevol.2013.07.014</w:t>
        </w:r>
      </w:hyperlink>
      <w:r w:rsidRPr="00F45EE7">
        <w:t xml:space="preserve"> (2013).</w:t>
      </w:r>
    </w:p>
    <w:p w14:paraId="72EAEBCE" w14:textId="77777777" w:rsidR="00F45EE7" w:rsidRPr="00F45EE7" w:rsidRDefault="00F45EE7" w:rsidP="00F45EE7">
      <w:pPr>
        <w:pStyle w:val="EndNoteBibliography"/>
        <w:ind w:left="720" w:hanging="720"/>
      </w:pPr>
      <w:r w:rsidRPr="00F45EE7">
        <w:t>55</w:t>
      </w:r>
      <w:r w:rsidRPr="00F45EE7">
        <w:tab/>
        <w:t xml:space="preserve">Thiébaut, C. Discoid debitage stricto sensus: a method adapted to highly mobile Middle Paleolithic groups? </w:t>
      </w:r>
      <w:r w:rsidRPr="00F45EE7">
        <w:rPr>
          <w:i/>
        </w:rPr>
        <w:t>Palethnologie</w:t>
      </w:r>
      <w:r w:rsidRPr="00F45EE7">
        <w:t>, 4-20, doi:10.4000/palethnologie.580 (2013).</w:t>
      </w:r>
    </w:p>
    <w:p w14:paraId="7CE16DC0" w14:textId="77777777" w:rsidR="00F45EE7" w:rsidRPr="00F45EE7" w:rsidRDefault="00F45EE7" w:rsidP="00F45EE7">
      <w:pPr>
        <w:pStyle w:val="EndNoteBibliography"/>
        <w:ind w:left="720" w:hanging="720"/>
      </w:pPr>
      <w:r w:rsidRPr="00F45EE7">
        <w:t>56</w:t>
      </w:r>
      <w:r w:rsidRPr="00F45EE7">
        <w:tab/>
        <w:t xml:space="preserve">White, M. J. &amp; Pettitt, P. B. Technology of early Palaeolithic western Europe: innovation, variability and a unified framework. </w:t>
      </w:r>
      <w:r w:rsidRPr="00F45EE7">
        <w:rPr>
          <w:i/>
        </w:rPr>
        <w:t>Lithics</w:t>
      </w:r>
      <w:r w:rsidRPr="00F45EE7">
        <w:t xml:space="preserve"> </w:t>
      </w:r>
      <w:r w:rsidRPr="00F45EE7">
        <w:rPr>
          <w:b/>
        </w:rPr>
        <w:t>16</w:t>
      </w:r>
      <w:r w:rsidRPr="00F45EE7">
        <w:t>, 27-40 (1995).</w:t>
      </w:r>
    </w:p>
    <w:p w14:paraId="65EF73C2" w14:textId="77777777" w:rsidR="00F45EE7" w:rsidRPr="00F45EE7" w:rsidRDefault="00F45EE7" w:rsidP="00F45EE7">
      <w:pPr>
        <w:pStyle w:val="EndNoteBibliography"/>
        <w:ind w:left="720" w:hanging="720"/>
      </w:pPr>
      <w:r w:rsidRPr="00F45EE7">
        <w:t>57</w:t>
      </w:r>
      <w:r w:rsidRPr="00F45EE7">
        <w:tab/>
        <w:t xml:space="preserve">Cai, H. W., Xinjin.; Xu, Chunhua. Paleolith of Bianbian cave at Bijie county, Guizhou province. </w:t>
      </w:r>
      <w:r w:rsidRPr="00F45EE7">
        <w:rPr>
          <w:i/>
        </w:rPr>
        <w:t>Acta Anthropologica Sinica</w:t>
      </w:r>
      <w:r w:rsidRPr="00F45EE7">
        <w:t xml:space="preserve"> </w:t>
      </w:r>
      <w:r w:rsidRPr="00F45EE7">
        <w:rPr>
          <w:b/>
        </w:rPr>
        <w:t>10</w:t>
      </w:r>
      <w:r w:rsidRPr="00F45EE7">
        <w:t>, 50-57 (1991).</w:t>
      </w:r>
    </w:p>
    <w:p w14:paraId="5EF8EC99" w14:textId="77777777" w:rsidR="00F45EE7" w:rsidRPr="00F45EE7" w:rsidRDefault="00F45EE7" w:rsidP="00F45EE7">
      <w:pPr>
        <w:pStyle w:val="EndNoteBibliography"/>
        <w:ind w:left="720" w:hanging="720"/>
      </w:pPr>
      <w:r w:rsidRPr="00F45EE7">
        <w:t>58</w:t>
      </w:r>
      <w:r w:rsidRPr="00F45EE7">
        <w:tab/>
        <w:t xml:space="preserve">Wu, M. W. L. Z., Yinyun; Zhang, Senshui. Ancient Human fossils and cultural remains in Tongzi, Guizhou Province. </w:t>
      </w:r>
      <w:r w:rsidRPr="00F45EE7">
        <w:rPr>
          <w:i/>
        </w:rPr>
        <w:t>Vertebrata Palasiatica</w:t>
      </w:r>
      <w:r w:rsidRPr="00F45EE7">
        <w:t xml:space="preserve"> </w:t>
      </w:r>
      <w:r w:rsidRPr="00F45EE7">
        <w:rPr>
          <w:b/>
        </w:rPr>
        <w:t>13</w:t>
      </w:r>
      <w:r w:rsidRPr="00F45EE7">
        <w:t>, 14-23 (1975).</w:t>
      </w:r>
    </w:p>
    <w:p w14:paraId="34A0DD65" w14:textId="77777777" w:rsidR="00F45EE7" w:rsidRPr="00F45EE7" w:rsidRDefault="00F45EE7" w:rsidP="00F45EE7">
      <w:pPr>
        <w:pStyle w:val="EndNoteBibliography"/>
        <w:ind w:left="720" w:hanging="720"/>
      </w:pPr>
      <w:r w:rsidRPr="00F45EE7">
        <w:t>59</w:t>
      </w:r>
      <w:r w:rsidRPr="00F45EE7">
        <w:tab/>
        <w:t xml:space="preserve">Cao, Z. Palaeolithic site found in Xiaohuidong cave at Shuicheng, Guizhou Province. </w:t>
      </w:r>
      <w:r w:rsidRPr="00F45EE7">
        <w:rPr>
          <w:i/>
        </w:rPr>
        <w:t>Vertebrata Palasiatica</w:t>
      </w:r>
      <w:r w:rsidRPr="00F45EE7">
        <w:t xml:space="preserve"> </w:t>
      </w:r>
      <w:r w:rsidRPr="00F45EE7">
        <w:rPr>
          <w:b/>
        </w:rPr>
        <w:t>16</w:t>
      </w:r>
      <w:r w:rsidRPr="00F45EE7">
        <w:t>, 67-72 (1978).</w:t>
      </w:r>
    </w:p>
    <w:p w14:paraId="61D58483" w14:textId="77777777" w:rsidR="00F45EE7" w:rsidRPr="00F45EE7" w:rsidRDefault="00F45EE7" w:rsidP="00F45EE7">
      <w:pPr>
        <w:pStyle w:val="EndNoteBibliography"/>
        <w:ind w:left="720" w:hanging="720"/>
      </w:pPr>
      <w:r w:rsidRPr="00F45EE7">
        <w:t>60</w:t>
      </w:r>
      <w:r w:rsidRPr="00F45EE7">
        <w:tab/>
        <w:t xml:space="preserve">Zhu, Z. J., Xueping. Study on the Stone Artifacts From the Laohu Cave Paleolithic Site , Baoshan County, Yunnan </w:t>
      </w:r>
      <w:r w:rsidRPr="00F45EE7">
        <w:rPr>
          <w:i/>
        </w:rPr>
        <w:t>Research of China's frontier archaeology</w:t>
      </w:r>
      <w:r w:rsidRPr="00F45EE7">
        <w:t xml:space="preserve"> </w:t>
      </w:r>
      <w:r w:rsidRPr="00F45EE7">
        <w:rPr>
          <w:b/>
        </w:rPr>
        <w:t>4</w:t>
      </w:r>
      <w:r w:rsidRPr="00F45EE7">
        <w:t xml:space="preserve"> (2011).</w:t>
      </w:r>
    </w:p>
    <w:p w14:paraId="09A3C281" w14:textId="77777777" w:rsidR="00F45EE7" w:rsidRPr="00F45EE7" w:rsidRDefault="00F45EE7" w:rsidP="00F45EE7">
      <w:pPr>
        <w:pStyle w:val="EndNoteBibliography"/>
        <w:ind w:left="720" w:hanging="720"/>
      </w:pPr>
      <w:r w:rsidRPr="00F45EE7">
        <w:t>61</w:t>
      </w:r>
      <w:r w:rsidRPr="00F45EE7">
        <w:tab/>
        <w:t xml:space="preserve">Hu, Y., Ruan, Q., Liu, J., Marwick, B. &amp; Li, B. Luminescence chronology and lithic technology of Tianhuadong Cave, an early Upper Pleistocene Paleolithic site in southwest China. </w:t>
      </w:r>
      <w:r w:rsidRPr="00F45EE7">
        <w:rPr>
          <w:i/>
        </w:rPr>
        <w:t>Quat. Res. (USA)</w:t>
      </w:r>
      <w:r w:rsidRPr="00F45EE7">
        <w:t xml:space="preserve"> </w:t>
      </w:r>
      <w:r w:rsidRPr="00F45EE7">
        <w:rPr>
          <w:b/>
        </w:rPr>
        <w:t>94</w:t>
      </w:r>
      <w:r w:rsidRPr="00F45EE7">
        <w:t>, 121-136, doi:10.1017/qua.2019.67 (2019).</w:t>
      </w:r>
    </w:p>
    <w:p w14:paraId="3197FC65" w14:textId="77777777" w:rsidR="00F45EE7" w:rsidRPr="00F45EE7" w:rsidRDefault="00F45EE7" w:rsidP="00F45EE7">
      <w:pPr>
        <w:pStyle w:val="EndNoteBibliography"/>
        <w:ind w:left="720" w:hanging="720"/>
      </w:pPr>
      <w:r w:rsidRPr="00F45EE7">
        <w:lastRenderedPageBreak/>
        <w:t>62</w:t>
      </w:r>
      <w:r w:rsidRPr="00F45EE7">
        <w:tab/>
        <w:t xml:space="preserve">Zhang, J. F., Huang, W. W., Hu, Y., Yang, S. X. &amp; Zhou, L. P. Optical dating of flowstone and silty carbonate-rich sediments from Panxian Dadong Cave, Guizhou, southwestern China. </w:t>
      </w:r>
      <w:r w:rsidRPr="00F45EE7">
        <w:rPr>
          <w:i/>
        </w:rPr>
        <w:t>Quaternary Geochronology</w:t>
      </w:r>
      <w:r w:rsidRPr="00F45EE7">
        <w:t xml:space="preserve"> </w:t>
      </w:r>
      <w:r w:rsidRPr="00F45EE7">
        <w:rPr>
          <w:b/>
        </w:rPr>
        <w:t>30</w:t>
      </w:r>
      <w:r w:rsidRPr="00F45EE7">
        <w:t>, 479-486, doi:10.1016/j.quageo.2015.01.011 (2015).</w:t>
      </w:r>
    </w:p>
    <w:p w14:paraId="4206BE41" w14:textId="77777777" w:rsidR="00F45EE7" w:rsidRPr="00F45EE7" w:rsidRDefault="00F45EE7" w:rsidP="00F45EE7">
      <w:pPr>
        <w:pStyle w:val="EndNoteBibliography"/>
        <w:ind w:left="720" w:hanging="720"/>
      </w:pPr>
      <w:r w:rsidRPr="00F45EE7">
        <w:t>63</w:t>
      </w:r>
      <w:r w:rsidRPr="00F45EE7">
        <w:tab/>
        <w:t xml:space="preserve">Liu, W., Wu, X., Guan, Y., Wu, x. j. &amp; J. Norton, C. </w:t>
      </w:r>
      <w:r w:rsidRPr="00F45EE7">
        <w:rPr>
          <w:i/>
        </w:rPr>
        <w:t>Huanglong Cave: A Late Pleistocene human fossil site in Hubei Province, China</w:t>
      </w:r>
      <w:r w:rsidRPr="00F45EE7">
        <w:t>. Vol. 211 (2010).</w:t>
      </w:r>
    </w:p>
    <w:p w14:paraId="5DA7A95C" w14:textId="77777777" w:rsidR="00F45EE7" w:rsidRPr="00F45EE7" w:rsidRDefault="00F45EE7" w:rsidP="00F45EE7">
      <w:pPr>
        <w:pStyle w:val="EndNoteBibliography"/>
        <w:ind w:left="720" w:hanging="720"/>
      </w:pPr>
      <w:r w:rsidRPr="00F45EE7">
        <w:t>64</w:t>
      </w:r>
      <w:r w:rsidRPr="00F45EE7">
        <w:tab/>
        <w:t>Li, Z.-Y.</w:t>
      </w:r>
      <w:r w:rsidRPr="00F45EE7">
        <w:rPr>
          <w:i/>
        </w:rPr>
        <w:t xml:space="preserve"> et al.</w:t>
      </w:r>
      <w:r w:rsidRPr="00F45EE7">
        <w:t xml:space="preserve"> Late Pleistocene archaic human crania from Xuchang, China. </w:t>
      </w:r>
      <w:r w:rsidRPr="00F45EE7">
        <w:rPr>
          <w:i/>
        </w:rPr>
        <w:t>Science</w:t>
      </w:r>
      <w:r w:rsidRPr="00F45EE7">
        <w:t xml:space="preserve"> </w:t>
      </w:r>
      <w:r w:rsidRPr="00F45EE7">
        <w:rPr>
          <w:b/>
        </w:rPr>
        <w:t>355</w:t>
      </w:r>
      <w:r w:rsidRPr="00F45EE7">
        <w:t>, 969, doi:10.1126/science.aal2482 (2017).</w:t>
      </w:r>
    </w:p>
    <w:p w14:paraId="5394B383" w14:textId="77777777" w:rsidR="00F45EE7" w:rsidRPr="00F45EE7" w:rsidRDefault="00F45EE7" w:rsidP="00F45EE7">
      <w:pPr>
        <w:pStyle w:val="EndNoteBibliography"/>
        <w:ind w:left="720" w:hanging="720"/>
      </w:pPr>
      <w:r w:rsidRPr="00F45EE7">
        <w:t>65</w:t>
      </w:r>
      <w:r w:rsidRPr="00F45EE7">
        <w:tab/>
        <w:t xml:space="preserve">Geneste, J.-M. in </w:t>
      </w:r>
      <w:r w:rsidRPr="00F45EE7">
        <w:rPr>
          <w:i/>
        </w:rPr>
        <w:t>L’Homme de Néandertal</w:t>
      </w:r>
      <w:r w:rsidRPr="00F45EE7">
        <w:t xml:space="preserve"> Vol. 8  (ed M. Otte)  61-70 (1988).</w:t>
      </w:r>
    </w:p>
    <w:p w14:paraId="32927DC6" w14:textId="77777777" w:rsidR="00F45EE7" w:rsidRPr="00F45EE7" w:rsidRDefault="00F45EE7" w:rsidP="00F45EE7">
      <w:pPr>
        <w:pStyle w:val="EndNoteBibliography"/>
        <w:ind w:left="720" w:hanging="720"/>
      </w:pPr>
      <w:r w:rsidRPr="00F45EE7">
        <w:t>66</w:t>
      </w:r>
      <w:r w:rsidRPr="00F45EE7">
        <w:tab/>
        <w:t xml:space="preserve">Eric Boëda, J.-M. G., Liliane Meignen. Identification de chaînes opératoires lithiques du Paléolithique ancien et moyen. </w:t>
      </w:r>
      <w:r w:rsidRPr="00F45EE7">
        <w:rPr>
          <w:i/>
        </w:rPr>
        <w:t>Paléo</w:t>
      </w:r>
      <w:r w:rsidRPr="00F45EE7">
        <w:t xml:space="preserve"> </w:t>
      </w:r>
      <w:r w:rsidRPr="00F45EE7">
        <w:rPr>
          <w:b/>
        </w:rPr>
        <w:t>2</w:t>
      </w:r>
      <w:r w:rsidRPr="00F45EE7">
        <w:t>, 43-80 (1990).</w:t>
      </w:r>
    </w:p>
    <w:p w14:paraId="3A00D611" w14:textId="77777777" w:rsidR="00F45EE7" w:rsidRPr="00F45EE7" w:rsidRDefault="00F45EE7" w:rsidP="00F45EE7">
      <w:pPr>
        <w:pStyle w:val="EndNoteBibliography"/>
        <w:ind w:left="720" w:hanging="720"/>
      </w:pPr>
      <w:r w:rsidRPr="00F45EE7">
        <w:t>67</w:t>
      </w:r>
      <w:r w:rsidRPr="00F45EE7">
        <w:tab/>
        <w:t xml:space="preserve">Geneste, J.-M., Jaubert, J., Lenoir, M., Meignen, L. &amp; Turq, A. Approche technologique des Moustériens charentiens du sud-ouest de la France et du Languedoc oriental. </w:t>
      </w:r>
      <w:r w:rsidRPr="00F45EE7">
        <w:rPr>
          <w:i/>
        </w:rPr>
        <w:t>Paleo</w:t>
      </w:r>
      <w:r w:rsidRPr="00F45EE7">
        <w:t xml:space="preserve"> </w:t>
      </w:r>
      <w:r w:rsidRPr="00F45EE7">
        <w:rPr>
          <w:b/>
        </w:rPr>
        <w:t>9</w:t>
      </w:r>
      <w:r w:rsidRPr="00F45EE7">
        <w:t>, 101-142 (1997).</w:t>
      </w:r>
    </w:p>
    <w:p w14:paraId="06BEA8A0" w14:textId="7A6F5B7B" w:rsidR="00F45EE7" w:rsidRPr="00F45EE7" w:rsidRDefault="00F45EE7" w:rsidP="00F45EE7">
      <w:pPr>
        <w:pStyle w:val="EndNoteBibliography"/>
        <w:ind w:left="720" w:hanging="720"/>
      </w:pPr>
      <w:r w:rsidRPr="00F45EE7">
        <w:t>68</w:t>
      </w:r>
      <w:r w:rsidRPr="00F45EE7">
        <w:tab/>
        <w:t xml:space="preserve">Vaquero, M. The history of stones: behavioural inferences and temporal resolution of an archaeological assemblage from the Middle Palaeolithic. </w:t>
      </w:r>
      <w:r w:rsidRPr="00F45EE7">
        <w:rPr>
          <w:i/>
        </w:rPr>
        <w:t>Journal of Archaeological Science</w:t>
      </w:r>
      <w:r w:rsidRPr="00F45EE7">
        <w:t xml:space="preserve"> </w:t>
      </w:r>
      <w:r w:rsidRPr="00F45EE7">
        <w:rPr>
          <w:b/>
        </w:rPr>
        <w:t>35</w:t>
      </w:r>
      <w:r w:rsidRPr="00F45EE7">
        <w:t>, 3178-3185, doi:</w:t>
      </w:r>
      <w:hyperlink r:id="rId21" w:history="1">
        <w:r w:rsidRPr="00F45EE7">
          <w:rPr>
            <w:rStyle w:val="a6"/>
          </w:rPr>
          <w:t>https://doi.org/10.1016/j.jas.2008.07.006</w:t>
        </w:r>
      </w:hyperlink>
      <w:r w:rsidRPr="00F45EE7">
        <w:t xml:space="preserve"> (2008).</w:t>
      </w:r>
    </w:p>
    <w:p w14:paraId="6489FDA7" w14:textId="77777777" w:rsidR="00F45EE7" w:rsidRPr="00F45EE7" w:rsidRDefault="00F45EE7" w:rsidP="00F45EE7">
      <w:pPr>
        <w:pStyle w:val="EndNoteBibliography"/>
        <w:ind w:left="720" w:hanging="720"/>
      </w:pPr>
      <w:r w:rsidRPr="00F45EE7">
        <w:t>69</w:t>
      </w:r>
      <w:r w:rsidRPr="00F45EE7">
        <w:tab/>
        <w:t>Bar</w:t>
      </w:r>
      <w:r w:rsidRPr="00F45EE7">
        <w:rPr>
          <w:rFonts w:hint="eastAsia"/>
        </w:rPr>
        <w:t>‐</w:t>
      </w:r>
      <w:r w:rsidRPr="00F45EE7">
        <w:t xml:space="preserve">Yosef, O. &amp; Van Peer, P. The Chaîne Opératoire Approach in Middle Paleolithic Archaeology. </w:t>
      </w:r>
      <w:r w:rsidRPr="00F45EE7">
        <w:rPr>
          <w:i/>
        </w:rPr>
        <w:t>Current Anthropology</w:t>
      </w:r>
      <w:r w:rsidRPr="00F45EE7">
        <w:t xml:space="preserve"> </w:t>
      </w:r>
      <w:r w:rsidRPr="00F45EE7">
        <w:rPr>
          <w:b/>
        </w:rPr>
        <w:t>50</w:t>
      </w:r>
      <w:r w:rsidRPr="00F45EE7">
        <w:t>, 103-131, doi:10.1086/592234 (2009).</w:t>
      </w:r>
    </w:p>
    <w:p w14:paraId="6192D083" w14:textId="77777777" w:rsidR="00F45EE7" w:rsidRPr="00F45EE7" w:rsidRDefault="00F45EE7" w:rsidP="00F45EE7">
      <w:pPr>
        <w:pStyle w:val="EndNoteBibliography"/>
        <w:ind w:left="720" w:hanging="720"/>
      </w:pPr>
      <w:r w:rsidRPr="00F45EE7">
        <w:t>70</w:t>
      </w:r>
      <w:r w:rsidRPr="00F45EE7">
        <w:tab/>
        <w:t xml:space="preserve">Sellet, F. Chaine Operatoire; The Concept and Its Applications. </w:t>
      </w:r>
      <w:r w:rsidRPr="00F45EE7">
        <w:rPr>
          <w:i/>
        </w:rPr>
        <w:t>Lithic Technology</w:t>
      </w:r>
      <w:r w:rsidRPr="00F45EE7">
        <w:t xml:space="preserve"> </w:t>
      </w:r>
      <w:r w:rsidRPr="00F45EE7">
        <w:rPr>
          <w:b/>
        </w:rPr>
        <w:t>18</w:t>
      </w:r>
      <w:r w:rsidRPr="00F45EE7">
        <w:t>, 106-112, doi:10.1080/01977261.1993.11720900 (1993).</w:t>
      </w:r>
    </w:p>
    <w:p w14:paraId="7B850427" w14:textId="77777777" w:rsidR="00F45EE7" w:rsidRPr="00F45EE7" w:rsidRDefault="00F45EE7" w:rsidP="00F45EE7">
      <w:pPr>
        <w:pStyle w:val="EndNoteBibliography"/>
        <w:ind w:left="720" w:hanging="720"/>
      </w:pPr>
      <w:r w:rsidRPr="00F45EE7">
        <w:t>71</w:t>
      </w:r>
      <w:r w:rsidRPr="00F45EE7">
        <w:tab/>
        <w:t xml:space="preserve">Pelegrin, J., Karlin, C. &amp; Bodu, P. in </w:t>
      </w:r>
      <w:r w:rsidRPr="00F45EE7">
        <w:rPr>
          <w:i/>
        </w:rPr>
        <w:t>Journee d 'Etudes Technologiques en Prehistoire</w:t>
      </w:r>
      <w:r w:rsidRPr="00F45EE7">
        <w:t xml:space="preserve">   (ed J. Tixier)  55-62 (CNRS, 1988).</w:t>
      </w:r>
    </w:p>
    <w:p w14:paraId="6C99F7BD" w14:textId="77777777" w:rsidR="00F45EE7" w:rsidRPr="00F45EE7" w:rsidRDefault="00F45EE7" w:rsidP="00F45EE7">
      <w:pPr>
        <w:pStyle w:val="EndNoteBibliography"/>
        <w:ind w:left="720" w:hanging="720"/>
      </w:pPr>
      <w:r w:rsidRPr="00F45EE7">
        <w:t>72</w:t>
      </w:r>
      <w:r w:rsidRPr="00F45EE7">
        <w:tab/>
        <w:t xml:space="preserve">Geneste, J.-M. Systèmes techniques de production lithique: variations techno-e ´conomiques dans les processus de re ´alisation des outillages pale ´olithiques. </w:t>
      </w:r>
      <w:r w:rsidRPr="00F45EE7">
        <w:rPr>
          <w:i/>
        </w:rPr>
        <w:t>Techniques et culture</w:t>
      </w:r>
      <w:r w:rsidRPr="00F45EE7">
        <w:t xml:space="preserve"> </w:t>
      </w:r>
      <w:r w:rsidRPr="00F45EE7">
        <w:rPr>
          <w:b/>
        </w:rPr>
        <w:t>17-18</w:t>
      </w:r>
      <w:r w:rsidRPr="00F45EE7">
        <w:t>, 1-35 (1991).</w:t>
      </w:r>
    </w:p>
    <w:p w14:paraId="4EF50AF8" w14:textId="77777777" w:rsidR="00F45EE7" w:rsidRPr="00F45EE7" w:rsidRDefault="00F45EE7" w:rsidP="00F45EE7">
      <w:pPr>
        <w:pStyle w:val="EndNoteBibliography"/>
        <w:ind w:left="720" w:hanging="720"/>
      </w:pPr>
      <w:r w:rsidRPr="00F45EE7">
        <w:t>73</w:t>
      </w:r>
      <w:r w:rsidRPr="00F45EE7">
        <w:tab/>
        <w:t xml:space="preserve">Debénath, A. &amp; Dibble, H. L. </w:t>
      </w:r>
      <w:r w:rsidRPr="00F45EE7">
        <w:rPr>
          <w:i/>
        </w:rPr>
        <w:t>Handbook of Paleolithic Typology: Lower and Middle Paleolithic of Europe</w:t>
      </w:r>
      <w:r w:rsidRPr="00F45EE7">
        <w:t>.  (University of Pennsylvania Press, 1993).</w:t>
      </w:r>
    </w:p>
    <w:p w14:paraId="46580AB4" w14:textId="77777777" w:rsidR="00F45EE7" w:rsidRPr="00F45EE7" w:rsidRDefault="00F45EE7" w:rsidP="00F45EE7">
      <w:pPr>
        <w:pStyle w:val="EndNoteBibliography"/>
        <w:ind w:left="720" w:hanging="720"/>
      </w:pPr>
      <w:r w:rsidRPr="00F45EE7">
        <w:t>74</w:t>
      </w:r>
      <w:r w:rsidRPr="00F45EE7">
        <w:tab/>
        <w:t xml:space="preserve">Bordes, F. </w:t>
      </w:r>
      <w:r w:rsidRPr="00F45EE7">
        <w:rPr>
          <w:i/>
        </w:rPr>
        <w:t>Typologie du Paléolithique Ancien et Moyen</w:t>
      </w:r>
      <w:r w:rsidRPr="00F45EE7">
        <w:t>.  (Centre National de la Recherche Scientifique, 1961).</w:t>
      </w:r>
    </w:p>
    <w:p w14:paraId="6C0A24E9" w14:textId="77777777" w:rsidR="00F45EE7" w:rsidRPr="00F45EE7" w:rsidRDefault="00F45EE7" w:rsidP="00F45EE7">
      <w:pPr>
        <w:pStyle w:val="EndNoteBibliography"/>
        <w:ind w:left="720" w:hanging="720"/>
      </w:pPr>
      <w:r w:rsidRPr="00F45EE7">
        <w:t>75</w:t>
      </w:r>
      <w:r w:rsidRPr="00F45EE7">
        <w:tab/>
        <w:t xml:space="preserve">Boëda, E. in </w:t>
      </w:r>
      <w:r w:rsidRPr="00F45EE7">
        <w:rPr>
          <w:i/>
        </w:rPr>
        <w:t>The Definition and Interpretation of Levallois Technology</w:t>
      </w:r>
      <w:r w:rsidRPr="00F45EE7">
        <w:t xml:space="preserve">   (eds Harold Dibble &amp; Ofer Bar-Yosef)  41–68 (Prehistory Press, 1995).</w:t>
      </w:r>
    </w:p>
    <w:p w14:paraId="3FC5773D" w14:textId="77777777" w:rsidR="00F45EE7" w:rsidRPr="00F45EE7" w:rsidRDefault="00F45EE7" w:rsidP="00F45EE7">
      <w:pPr>
        <w:pStyle w:val="EndNoteBibliography"/>
        <w:ind w:left="720" w:hanging="720"/>
      </w:pPr>
      <w:r w:rsidRPr="00F45EE7">
        <w:t>76</w:t>
      </w:r>
      <w:r w:rsidRPr="00F45EE7">
        <w:tab/>
        <w:t xml:space="preserve">Van  Peer, P. </w:t>
      </w:r>
      <w:r w:rsidRPr="00F45EE7">
        <w:rPr>
          <w:i/>
        </w:rPr>
        <w:t>The  Levallois  Reduction Strategy</w:t>
      </w:r>
      <w:r w:rsidRPr="00F45EE7">
        <w:t>.  (Prehistory Press, 1992).</w:t>
      </w:r>
    </w:p>
    <w:p w14:paraId="755F331B" w14:textId="77777777" w:rsidR="00F45EE7" w:rsidRPr="00F45EE7" w:rsidRDefault="00F45EE7" w:rsidP="00F45EE7">
      <w:pPr>
        <w:pStyle w:val="EndNoteBibliography"/>
        <w:ind w:left="720" w:hanging="720"/>
      </w:pPr>
      <w:r w:rsidRPr="00F45EE7">
        <w:t>77</w:t>
      </w:r>
      <w:r w:rsidRPr="00F45EE7">
        <w:tab/>
        <w:t xml:space="preserve">Shimelmitz, R. &amp; Kuhn, S. Early Mousterian Levallois technology in Unit IX of Tabun Cave. </w:t>
      </w:r>
      <w:r w:rsidRPr="00F45EE7">
        <w:rPr>
          <w:i/>
        </w:rPr>
        <w:t>Paleoanthropology</w:t>
      </w:r>
      <w:r w:rsidRPr="00F45EE7">
        <w:t xml:space="preserve"> </w:t>
      </w:r>
      <w:r w:rsidRPr="00F45EE7">
        <w:rPr>
          <w:b/>
        </w:rPr>
        <w:t>2013</w:t>
      </w:r>
      <w:r w:rsidRPr="00F45EE7">
        <w:t>, 1-27, doi:10.4207/PA.2013.ART77 (2013).</w:t>
      </w:r>
    </w:p>
    <w:p w14:paraId="7413BB5A" w14:textId="77777777" w:rsidR="00F45EE7" w:rsidRPr="00F45EE7" w:rsidRDefault="00F45EE7" w:rsidP="00F45EE7">
      <w:pPr>
        <w:pStyle w:val="EndNoteBibliography"/>
        <w:ind w:left="720" w:hanging="720"/>
      </w:pPr>
      <w:r w:rsidRPr="00F45EE7">
        <w:t>78</w:t>
      </w:r>
      <w:r w:rsidRPr="00F45EE7">
        <w:tab/>
        <w:t xml:space="preserve">Peresani, M. La variabilité du débitage discoïde dans la grotte de Fumane (Italie du Nord)/The variability of discoid production at the grotte de Fumane </w:t>
      </w:r>
      <w:r w:rsidRPr="00F45EE7">
        <w:rPr>
          <w:i/>
        </w:rPr>
        <w:t>Paléo</w:t>
      </w:r>
      <w:r w:rsidRPr="00F45EE7">
        <w:t xml:space="preserve"> </w:t>
      </w:r>
      <w:r w:rsidRPr="00F45EE7">
        <w:rPr>
          <w:b/>
        </w:rPr>
        <w:t>10</w:t>
      </w:r>
      <w:r w:rsidRPr="00F45EE7">
        <w:t>, 123-146 (1998).</w:t>
      </w:r>
    </w:p>
    <w:p w14:paraId="0377A4D1" w14:textId="77777777" w:rsidR="00F45EE7" w:rsidRPr="00F45EE7" w:rsidRDefault="00F45EE7" w:rsidP="00F45EE7">
      <w:pPr>
        <w:pStyle w:val="EndNoteBibliography"/>
        <w:ind w:left="720" w:hanging="720"/>
      </w:pPr>
      <w:r w:rsidRPr="00F45EE7">
        <w:t>79</w:t>
      </w:r>
      <w:r w:rsidRPr="00F45EE7">
        <w:tab/>
        <w:t xml:space="preserve">Bourguignon, L. La conception de debitage quina. </w:t>
      </w:r>
      <w:r w:rsidRPr="00F45EE7">
        <w:rPr>
          <w:i/>
        </w:rPr>
        <w:t>Quaternaria Nova</w:t>
      </w:r>
      <w:r w:rsidRPr="00F45EE7">
        <w:t xml:space="preserve"> </w:t>
      </w:r>
      <w:r w:rsidRPr="00F45EE7">
        <w:rPr>
          <w:b/>
        </w:rPr>
        <w:t>VI</w:t>
      </w:r>
      <w:r w:rsidRPr="00F45EE7">
        <w:t>, 149-166 (1996).</w:t>
      </w:r>
    </w:p>
    <w:p w14:paraId="6A9FA450" w14:textId="76D4366F" w:rsidR="00F45EE7" w:rsidRPr="00F45EE7" w:rsidRDefault="00F45EE7" w:rsidP="00F45EE7">
      <w:pPr>
        <w:pStyle w:val="EndNoteBibliography"/>
        <w:ind w:left="720" w:hanging="720"/>
      </w:pPr>
      <w:r w:rsidRPr="00F45EE7">
        <w:t>80</w:t>
      </w:r>
      <w:r w:rsidRPr="00F45EE7">
        <w:tab/>
        <w:t xml:space="preserve">Marwick, B., Clarkson, C., O'Connor, S. &amp; Collins, S. Early modern human lithic technology from Jerimalai, East Timor. </w:t>
      </w:r>
      <w:r w:rsidRPr="00F45EE7">
        <w:rPr>
          <w:i/>
        </w:rPr>
        <w:t>J. Hum. Evol.</w:t>
      </w:r>
      <w:r w:rsidRPr="00F45EE7">
        <w:t xml:space="preserve"> </w:t>
      </w:r>
      <w:r w:rsidRPr="00F45EE7">
        <w:rPr>
          <w:b/>
        </w:rPr>
        <w:t>101</w:t>
      </w:r>
      <w:r w:rsidRPr="00F45EE7">
        <w:t>, 45-64, doi:</w:t>
      </w:r>
      <w:hyperlink r:id="rId22" w:history="1">
        <w:r w:rsidRPr="00F45EE7">
          <w:rPr>
            <w:rStyle w:val="a6"/>
          </w:rPr>
          <w:t>http://dx.doi.org/10.1016/j.jhevol.2016.09.004</w:t>
        </w:r>
      </w:hyperlink>
      <w:r w:rsidRPr="00F45EE7">
        <w:t xml:space="preserve"> (2016).</w:t>
      </w:r>
    </w:p>
    <w:p w14:paraId="3EE77233" w14:textId="77777777" w:rsidR="00F45EE7" w:rsidRPr="00F45EE7" w:rsidRDefault="00F45EE7" w:rsidP="00F45EE7">
      <w:pPr>
        <w:pStyle w:val="EndNoteBibliography"/>
        <w:ind w:left="720" w:hanging="720"/>
      </w:pPr>
      <w:r w:rsidRPr="00F45EE7">
        <w:t>81</w:t>
      </w:r>
      <w:r w:rsidRPr="00F45EE7">
        <w:tab/>
        <w:t xml:space="preserve">Tixier, J. &amp; Turq, A. Kombewa et alii. </w:t>
      </w:r>
      <w:r w:rsidRPr="00F45EE7">
        <w:rPr>
          <w:i/>
        </w:rPr>
        <w:t xml:space="preserve">Paléo </w:t>
      </w:r>
      <w:r w:rsidRPr="00F45EE7">
        <w:rPr>
          <w:b/>
        </w:rPr>
        <w:t>11</w:t>
      </w:r>
      <w:r w:rsidRPr="00F45EE7">
        <w:t>, 135-143 (1999).</w:t>
      </w:r>
    </w:p>
    <w:p w14:paraId="1B8A0F46" w14:textId="17053C4F" w:rsidR="00CD326C" w:rsidRPr="00D35CA5" w:rsidRDefault="00CA39CF" w:rsidP="008758A1">
      <w:pPr>
        <w:autoSpaceDE w:val="0"/>
        <w:autoSpaceDN w:val="0"/>
        <w:adjustRightInd w:val="0"/>
        <w:spacing w:line="360" w:lineRule="auto"/>
      </w:pPr>
      <w:r w:rsidRPr="00D35CA5">
        <w:fldChar w:fldCharType="end"/>
      </w:r>
    </w:p>
    <w:p w14:paraId="39569723" w14:textId="77777777" w:rsidR="008C6AB8" w:rsidRPr="00D35CA5" w:rsidRDefault="008C6AB8" w:rsidP="008C6AB8">
      <w:pPr>
        <w:pStyle w:val="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Acknowledgments</w:t>
      </w:r>
    </w:p>
    <w:p w14:paraId="49F0DF53" w14:textId="243A0674" w:rsidR="008C6AB8" w:rsidRPr="00D35CA5" w:rsidRDefault="00CD0F9C" w:rsidP="008C6AB8">
      <w:pPr>
        <w:spacing w:line="360" w:lineRule="auto"/>
        <w:jc w:val="both"/>
      </w:pPr>
      <w:r>
        <w:t xml:space="preserve">Thank Sam Lin for advice on lithic analysis. </w:t>
      </w:r>
      <w:r w:rsidR="00585EF2">
        <w:t>Also</w:t>
      </w:r>
      <w:r>
        <w:t xml:space="preserve"> thank Ning Ma, </w:t>
      </w:r>
      <w:proofErr w:type="spellStart"/>
      <w:r>
        <w:t>Yushan</w:t>
      </w:r>
      <w:proofErr w:type="spellEnd"/>
      <w:r>
        <w:t xml:space="preserve"> Lou, </w:t>
      </w:r>
      <w:proofErr w:type="spellStart"/>
      <w:r>
        <w:t>Jianping</w:t>
      </w:r>
      <w:proofErr w:type="spellEnd"/>
      <w:r>
        <w:t xml:space="preserve"> Yue and Lei </w:t>
      </w:r>
      <w:proofErr w:type="spellStart"/>
      <w:r>
        <w:t>Lei</w:t>
      </w:r>
      <w:proofErr w:type="spellEnd"/>
      <w:r>
        <w:t xml:space="preserve"> for their assistances during the </w:t>
      </w:r>
      <w:r w:rsidR="007575DA">
        <w:t>research in IVPP.</w:t>
      </w:r>
      <w:r>
        <w:t xml:space="preserve"> </w:t>
      </w:r>
      <w:r w:rsidRPr="00CD0F9C">
        <w:t xml:space="preserve"> </w:t>
      </w:r>
      <w:r w:rsidR="008C6AB8" w:rsidRPr="00D35CA5">
        <w:t xml:space="preserve">This work was supported by the Australian Research Council through Future Fellowships to B.L. (FT140100384) and B.M. (FT140100101). </w:t>
      </w:r>
      <w:r w:rsidR="00183EFE" w:rsidRPr="00D35CA5">
        <w:t xml:space="preserve">National Science Foundation of China </w:t>
      </w:r>
      <w:r w:rsidR="00183EFE">
        <w:t xml:space="preserve">(NO. </w:t>
      </w:r>
      <w:r w:rsidR="00183EFE" w:rsidRPr="00CD0F9C">
        <w:t>42002201</w:t>
      </w:r>
      <w:r w:rsidR="00183EFE">
        <w:t xml:space="preserve">) and </w:t>
      </w:r>
      <w:r w:rsidR="008C6AB8" w:rsidRPr="00D35CA5">
        <w:t xml:space="preserve">Postgraduate </w:t>
      </w:r>
      <w:r w:rsidR="008C6AB8" w:rsidRPr="00D35CA5">
        <w:lastRenderedPageBreak/>
        <w:t xml:space="preserve">scholarships from the University of </w:t>
      </w:r>
      <w:proofErr w:type="spellStart"/>
      <w:r w:rsidR="008C6AB8" w:rsidRPr="00D35CA5">
        <w:t>Wollongongto</w:t>
      </w:r>
      <w:proofErr w:type="spellEnd"/>
      <w:r w:rsidR="008C6AB8" w:rsidRPr="00D35CA5">
        <w:t xml:space="preserve"> Y.H., the Chinese Academy of Science (CAS) Strategic Priority Research Program Grants of “Macroevolutionary Processes and Paleoenvironments of Major Historical Biota” (No. XDPB05), State Key Laboratory of Loess and Quaternary Geology, Institute of Earth Environment, CAS (No. SKLLQG1501) and National Science Foundation of China (No. 41272033) to Y.-M.H.</w:t>
      </w:r>
    </w:p>
    <w:p w14:paraId="68B755B8" w14:textId="77777777" w:rsidR="008C6AB8" w:rsidRPr="00D35CA5" w:rsidRDefault="008C6AB8"/>
    <w:p w14:paraId="2746494C" w14:textId="77777777" w:rsidR="008C6AB8" w:rsidRPr="00D35CA5" w:rsidRDefault="008C6AB8" w:rsidP="008C6AB8">
      <w:pPr>
        <w:pStyle w:val="1"/>
        <w:rPr>
          <w:rFonts w:ascii="Times New Roman" w:hAnsi="Times New Roman" w:cs="Times New Roman"/>
          <w:b/>
          <w:bCs/>
          <w:color w:val="auto"/>
          <w:sz w:val="24"/>
          <w:szCs w:val="24"/>
        </w:rPr>
      </w:pPr>
      <w:r w:rsidRPr="00D35CA5">
        <w:rPr>
          <w:rFonts w:ascii="Times New Roman" w:hAnsi="Times New Roman" w:cs="Times New Roman"/>
          <w:b/>
          <w:bCs/>
          <w:color w:val="auto"/>
          <w:sz w:val="24"/>
          <w:szCs w:val="24"/>
        </w:rPr>
        <w:t>Author contributions</w:t>
      </w:r>
    </w:p>
    <w:p w14:paraId="586ACA7A" w14:textId="0B50D75D" w:rsidR="00BC2E2D" w:rsidRDefault="008C6AB8" w:rsidP="008C6AB8">
      <w:pPr>
        <w:spacing w:line="360" w:lineRule="auto"/>
        <w:jc w:val="both"/>
      </w:pPr>
      <w:r w:rsidRPr="00D35CA5">
        <w:t>B.L., Y.H.</w:t>
      </w:r>
      <w:r w:rsidR="00183EFE">
        <w:t>,</w:t>
      </w:r>
      <w:r w:rsidRPr="00D35CA5">
        <w:t xml:space="preserve"> and W.-W.H.</w:t>
      </w:r>
      <w:r w:rsidR="00183EFE">
        <w:t xml:space="preserve"> </w:t>
      </w:r>
      <w:r w:rsidRPr="00D35CA5">
        <w:t>conceived and coordinated the study. Y.H., B.L. and Y.-M.H</w:t>
      </w:r>
      <w:bookmarkStart w:id="4" w:name="OLE_LINK1"/>
      <w:r w:rsidRPr="00D35CA5">
        <w:t>. condu</w:t>
      </w:r>
      <w:bookmarkEnd w:id="4"/>
      <w:r w:rsidRPr="00D35CA5">
        <w:t>cted the fieldwork. Y.H., B.M.</w:t>
      </w:r>
      <w:r w:rsidR="00050D2E">
        <w:t>,</w:t>
      </w:r>
      <w:r w:rsidR="00050D2E" w:rsidRPr="00050D2E">
        <w:t xml:space="preserve"> </w:t>
      </w:r>
      <w:r w:rsidR="00B71CA3" w:rsidRPr="00D35CA5">
        <w:t>Y.-M.H</w:t>
      </w:r>
      <w:r w:rsidR="00B71CA3">
        <w:t>.</w:t>
      </w:r>
      <w:r w:rsidR="00B758C4">
        <w:t xml:space="preserve">, </w:t>
      </w:r>
      <w:r w:rsidR="00C3746C">
        <w:t xml:space="preserve">and </w:t>
      </w:r>
      <w:r w:rsidR="00B71CA3">
        <w:t xml:space="preserve">H.-L.L. </w:t>
      </w:r>
      <w:r w:rsidRPr="00D35CA5">
        <w:t>conducted the stone artefact analysis. Y.H.</w:t>
      </w:r>
      <w:r w:rsidR="00FA0F4C">
        <w:t>,</w:t>
      </w:r>
      <w:r w:rsidRPr="00D35CA5">
        <w:t xml:space="preserve"> B.M.</w:t>
      </w:r>
      <w:r w:rsidR="00B758C4">
        <w:t>, and H.-L.L.</w:t>
      </w:r>
      <w:r w:rsidR="00826CDF">
        <w:t xml:space="preserve"> </w:t>
      </w:r>
      <w:r w:rsidRPr="00D35CA5">
        <w:t>wrote the manuscript, with contributions from the other authors.</w:t>
      </w:r>
    </w:p>
    <w:p w14:paraId="186F5BB0" w14:textId="77777777" w:rsidR="004A7760" w:rsidRDefault="00BC2E2D" w:rsidP="004A7760">
      <w:pPr>
        <w:pStyle w:val="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Competing</w:t>
      </w:r>
      <w:r w:rsidRPr="004A7760">
        <w:rPr>
          <w:b/>
          <w:bCs/>
        </w:rPr>
        <w:t xml:space="preserve"> </w:t>
      </w:r>
      <w:r w:rsidRPr="004A7760">
        <w:rPr>
          <w:rFonts w:ascii="Times New Roman" w:hAnsi="Times New Roman" w:cs="Times New Roman"/>
          <w:b/>
          <w:bCs/>
          <w:color w:val="auto"/>
          <w:sz w:val="24"/>
          <w:szCs w:val="24"/>
        </w:rPr>
        <w:t>interests</w:t>
      </w:r>
    </w:p>
    <w:p w14:paraId="73167F89" w14:textId="031D1F1F" w:rsidR="00BC2E2D" w:rsidRPr="004A7760" w:rsidRDefault="00BC2E2D" w:rsidP="004A7760">
      <w:pPr>
        <w:rPr>
          <w:b/>
          <w:bCs/>
        </w:rPr>
      </w:pPr>
      <w:r w:rsidRPr="009A6B8F">
        <w:t xml:space="preserve"> </w:t>
      </w:r>
      <w:bookmarkStart w:id="5" w:name="_Hlk62207935"/>
      <w:r w:rsidRPr="009A6B8F">
        <w:t xml:space="preserve">Authors declare </w:t>
      </w:r>
      <w:r>
        <w:t xml:space="preserve">that they have </w:t>
      </w:r>
      <w:r w:rsidRPr="009A6B8F">
        <w:t>no competing interests.</w:t>
      </w:r>
      <w:bookmarkEnd w:id="5"/>
    </w:p>
    <w:p w14:paraId="05917A12" w14:textId="77777777" w:rsidR="004A7760" w:rsidRPr="004A7760" w:rsidRDefault="004A7760" w:rsidP="004A7760">
      <w:pPr>
        <w:pStyle w:val="1"/>
        <w:rPr>
          <w:rFonts w:ascii="Times New Roman" w:hAnsi="Times New Roman" w:cs="Times New Roman"/>
          <w:b/>
          <w:bCs/>
          <w:color w:val="auto"/>
          <w:sz w:val="24"/>
          <w:szCs w:val="24"/>
        </w:rPr>
      </w:pPr>
      <w:r w:rsidRPr="004A7760">
        <w:rPr>
          <w:rFonts w:ascii="Times New Roman" w:hAnsi="Times New Roman" w:cs="Times New Roman"/>
          <w:b/>
          <w:bCs/>
          <w:color w:val="auto"/>
          <w:sz w:val="24"/>
          <w:szCs w:val="24"/>
        </w:rPr>
        <w:t>Materials &amp; Correspondence</w:t>
      </w:r>
    </w:p>
    <w:p w14:paraId="07AA56DB" w14:textId="61BDEE26" w:rsidR="004A472C" w:rsidRDefault="003819E8" w:rsidP="00756F44">
      <w:r>
        <w:t>R</w:t>
      </w:r>
      <w:r w:rsidRPr="003819E8">
        <w:t>equests for materials should be addressed to</w:t>
      </w:r>
      <w:r w:rsidR="004A7760">
        <w:t xml:space="preserve"> Y</w:t>
      </w:r>
      <w:r>
        <w:t>.</w:t>
      </w:r>
      <w:r w:rsidR="004A7760">
        <w:t xml:space="preserve"> H</w:t>
      </w:r>
      <w:r>
        <w:t>.</w:t>
      </w:r>
      <w:r w:rsidR="004A7760">
        <w:t xml:space="preserve"> or B</w:t>
      </w:r>
      <w:r>
        <w:t>.</w:t>
      </w:r>
      <w:r w:rsidR="004A7760">
        <w:t xml:space="preserve"> M</w:t>
      </w:r>
      <w:r>
        <w:t>.</w:t>
      </w:r>
    </w:p>
    <w:p w14:paraId="4E6612F4" w14:textId="3CF1EABD" w:rsidR="00756F44" w:rsidRDefault="00756F44" w:rsidP="00756F44"/>
    <w:p w14:paraId="27C7352B" w14:textId="26875FA5" w:rsidR="00756F44" w:rsidRPr="00756F44" w:rsidRDefault="00756F44" w:rsidP="00756F44">
      <w:pPr>
        <w:pStyle w:val="1"/>
        <w:rPr>
          <w:rFonts w:ascii="Times New Roman" w:hAnsi="Times New Roman" w:cs="Times New Roman"/>
          <w:b/>
          <w:bCs/>
          <w:color w:val="auto"/>
          <w:sz w:val="24"/>
          <w:szCs w:val="24"/>
        </w:rPr>
      </w:pPr>
      <w:r w:rsidRPr="00756F44">
        <w:rPr>
          <w:rFonts w:ascii="Times New Roman" w:hAnsi="Times New Roman" w:cs="Times New Roman"/>
          <w:b/>
          <w:bCs/>
          <w:color w:val="auto"/>
          <w:sz w:val="24"/>
          <w:szCs w:val="24"/>
        </w:rPr>
        <w:t>Supplementary information</w:t>
      </w:r>
    </w:p>
    <w:p w14:paraId="1741814B" w14:textId="70D94973"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L</w:t>
      </w:r>
      <w:r w:rsidR="004A7760" w:rsidRPr="00756F44">
        <w:rPr>
          <w:rFonts w:eastAsiaTheme="minorEastAsia"/>
          <w:lang w:eastAsia="zh-CN"/>
        </w:rPr>
        <w:t>ithic technological analysis</w:t>
      </w:r>
    </w:p>
    <w:p w14:paraId="4C2EB3C8" w14:textId="6C5886FC"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lang w:eastAsia="zh-CN"/>
        </w:rPr>
        <w:t xml:space="preserve">Controversy of Levallois concept at </w:t>
      </w:r>
      <w:proofErr w:type="spellStart"/>
      <w:r w:rsidR="004A7760" w:rsidRPr="00756F44">
        <w:rPr>
          <w:rFonts w:eastAsiaTheme="minorEastAsia"/>
          <w:lang w:eastAsia="zh-CN"/>
        </w:rPr>
        <w:t>Guanyindong</w:t>
      </w:r>
      <w:proofErr w:type="spellEnd"/>
    </w:p>
    <w:p w14:paraId="4B5BB29E" w14:textId="67193CAD"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D</w:t>
      </w:r>
      <w:r w:rsidR="004A7760" w:rsidRPr="00756F44">
        <w:rPr>
          <w:rFonts w:eastAsiaTheme="minorEastAsia"/>
          <w:lang w:eastAsia="zh-CN"/>
        </w:rPr>
        <w:t>ata collection method</w:t>
      </w:r>
    </w:p>
    <w:p w14:paraId="4358BEB9" w14:textId="4E39AE2F" w:rsidR="004A7760" w:rsidRPr="00756F44" w:rsidRDefault="00756F44" w:rsidP="00756F44">
      <w:pPr>
        <w:rPr>
          <w:rFonts w:eastAsiaTheme="minorEastAsia"/>
          <w:lang w:eastAsia="zh-CN"/>
        </w:rPr>
      </w:pPr>
      <w:r>
        <w:rPr>
          <w:rFonts w:eastAsiaTheme="minorEastAsia"/>
          <w:lang w:eastAsia="zh-CN"/>
        </w:rPr>
        <w:t>--</w:t>
      </w:r>
      <w:r w:rsidR="004A7760" w:rsidRPr="00756F44">
        <w:rPr>
          <w:rFonts w:eastAsiaTheme="minorEastAsia" w:hint="eastAsia"/>
          <w:lang w:eastAsia="zh-CN"/>
        </w:rPr>
        <w:t>R</w:t>
      </w:r>
      <w:r w:rsidR="004A7760" w:rsidRPr="00756F44">
        <w:rPr>
          <w:rFonts w:eastAsiaTheme="minorEastAsia"/>
          <w:lang w:eastAsia="zh-CN"/>
        </w:rPr>
        <w:t>eference</w:t>
      </w:r>
    </w:p>
    <w:p w14:paraId="1B1F2A99" w14:textId="70279209" w:rsidR="00BC2E2D" w:rsidRDefault="00BC2E2D" w:rsidP="008C6AB8">
      <w:pPr>
        <w:spacing w:line="360" w:lineRule="auto"/>
        <w:jc w:val="both"/>
      </w:pPr>
      <w:r>
        <w:br w:type="page"/>
      </w:r>
    </w:p>
    <w:p w14:paraId="391A504A" w14:textId="77777777" w:rsidR="00BC2E2D" w:rsidRPr="00D35CA5" w:rsidRDefault="00BC2E2D" w:rsidP="008C6AB8">
      <w:pPr>
        <w:spacing w:line="360" w:lineRule="auto"/>
        <w:jc w:val="both"/>
      </w:pPr>
    </w:p>
    <w:p w14:paraId="4FC95868" w14:textId="77777777" w:rsidR="00BC2E2D" w:rsidRPr="004A7760" w:rsidDel="00AE7C15" w:rsidRDefault="00BC2E2D" w:rsidP="00DB15C5">
      <w:pPr>
        <w:pStyle w:val="1"/>
        <w:rPr>
          <w:del w:id="6" w:author="huyue1000@outlook.com" w:date="2021-05-27T20:34:00Z"/>
        </w:rPr>
      </w:pPr>
      <w:bookmarkStart w:id="7" w:name="_Ref39257187"/>
      <w:r w:rsidRPr="00DB15C5">
        <w:rPr>
          <w:rFonts w:ascii="Times New Roman" w:hAnsi="Times New Roman" w:cs="Times New Roman"/>
          <w:b/>
          <w:bCs/>
          <w:color w:val="auto"/>
          <w:sz w:val="24"/>
          <w:szCs w:val="24"/>
        </w:rPr>
        <w:t xml:space="preserve">Table </w:t>
      </w:r>
      <w:r w:rsidRPr="00DB15C5">
        <w:rPr>
          <w:b/>
          <w:bCs/>
        </w:rPr>
        <w:fldChar w:fldCharType="begin"/>
      </w:r>
      <w:r w:rsidRPr="00DB15C5">
        <w:rPr>
          <w:rFonts w:ascii="Times New Roman" w:hAnsi="Times New Roman" w:cs="Times New Roman"/>
          <w:b/>
          <w:bCs/>
          <w:color w:val="auto"/>
          <w:sz w:val="24"/>
          <w:szCs w:val="24"/>
        </w:rPr>
        <w:instrText xml:space="preserve"> SEQ Table \* ARABIC </w:instrText>
      </w:r>
      <w:r w:rsidRPr="00DB15C5">
        <w:rPr>
          <w:b/>
          <w:bCs/>
        </w:rPr>
        <w:fldChar w:fldCharType="separate"/>
      </w:r>
      <w:r w:rsidRPr="00DB15C5">
        <w:rPr>
          <w:rFonts w:ascii="Times New Roman" w:hAnsi="Times New Roman" w:cs="Times New Roman"/>
          <w:b/>
          <w:bCs/>
          <w:color w:val="auto"/>
          <w:sz w:val="24"/>
          <w:szCs w:val="24"/>
        </w:rPr>
        <w:t>1</w:t>
      </w:r>
      <w:r w:rsidRPr="00DB15C5">
        <w:rPr>
          <w:b/>
          <w:bCs/>
        </w:rPr>
        <w:fldChar w:fldCharType="end"/>
      </w:r>
      <w:bookmarkEnd w:id="7"/>
      <w:r w:rsidRPr="00DB15C5">
        <w:rPr>
          <w:rFonts w:ascii="Times New Roman" w:hAnsi="Times New Roman" w:cs="Times New Roman"/>
          <w:b/>
          <w:bCs/>
          <w:color w:val="auto"/>
          <w:sz w:val="24"/>
          <w:szCs w:val="24"/>
        </w:rPr>
        <w:t xml:space="preserve"> | Results of descriptive statistics for Levallois and non-Levallois flakes</w:t>
      </w:r>
      <w:r w:rsidRPr="00DB15C5">
        <w:rPr>
          <w:rFonts w:ascii="Times New Roman" w:hAnsi="Times New Roman" w:cs="Times New Roman" w:hint="eastAsia"/>
          <w:b/>
          <w:bCs/>
          <w:color w:val="auto"/>
          <w:sz w:val="24"/>
          <w:szCs w:val="24"/>
        </w:rPr>
        <w:t>.</w:t>
      </w:r>
      <w:r w:rsidRPr="004A7760">
        <w:t xml:space="preserve"> </w:t>
      </w:r>
      <w:r w:rsidRPr="00DB15C5">
        <w:rPr>
          <w:rFonts w:ascii="Times New Roman" w:eastAsiaTheme="minorEastAsia" w:hAnsi="Times New Roman" w:cs="Times New Roman"/>
          <w:color w:val="auto"/>
          <w:sz w:val="24"/>
          <w:szCs w:val="24"/>
          <w:lang w:eastAsia="zh-CN"/>
        </w:rPr>
        <w:t>‘</w:t>
      </w:r>
      <w:r w:rsidRPr="00DB15C5">
        <w:rPr>
          <w:rFonts w:ascii="Times New Roman" w:eastAsiaTheme="minorEastAsia" w:hAnsi="Times New Roman" w:cs="Times New Roman" w:hint="eastAsia"/>
          <w:color w:val="auto"/>
          <w:sz w:val="24"/>
          <w:szCs w:val="24"/>
          <w:lang w:eastAsia="zh-CN"/>
        </w:rPr>
        <w:t>PLF</w:t>
      </w:r>
      <w:r w:rsidRPr="00DB15C5">
        <w:rPr>
          <w:rFonts w:ascii="Times New Roman" w:eastAsiaTheme="minorEastAsia" w:hAnsi="Times New Roman" w:cs="Times New Roman"/>
          <w:color w:val="auto"/>
          <w:sz w:val="24"/>
          <w:szCs w:val="24"/>
          <w:lang w:eastAsia="zh-CN"/>
        </w:rPr>
        <w:t>’</w:t>
      </w:r>
      <w:r w:rsidRPr="00DB15C5">
        <w:rPr>
          <w:rFonts w:ascii="Times New Roman" w:eastAsiaTheme="minorEastAsia" w:hAnsi="Times New Roman" w:cs="Times New Roman" w:hint="eastAsia"/>
          <w:color w:val="auto"/>
          <w:sz w:val="24"/>
          <w:szCs w:val="24"/>
          <w:lang w:eastAsia="zh-CN"/>
        </w:rPr>
        <w:t xml:space="preserve"> stands for preferential Levallois flake; </w:t>
      </w:r>
      <w:r w:rsidRPr="00DB15C5">
        <w:rPr>
          <w:rFonts w:ascii="Times New Roman" w:eastAsiaTheme="minorEastAsia" w:hAnsi="Times New Roman" w:cs="Times New Roman"/>
          <w:color w:val="auto"/>
          <w:sz w:val="24"/>
          <w:szCs w:val="24"/>
          <w:lang w:eastAsia="zh-CN"/>
        </w:rPr>
        <w:t>‘</w:t>
      </w:r>
      <w:r w:rsidRPr="00DB15C5">
        <w:rPr>
          <w:rFonts w:ascii="Times New Roman" w:eastAsiaTheme="minorEastAsia" w:hAnsi="Times New Roman" w:cs="Times New Roman" w:hint="eastAsia"/>
          <w:color w:val="auto"/>
          <w:sz w:val="24"/>
          <w:szCs w:val="24"/>
          <w:lang w:eastAsia="zh-CN"/>
        </w:rPr>
        <w:t>CF</w:t>
      </w:r>
      <w:r w:rsidRPr="00DB15C5">
        <w:rPr>
          <w:rFonts w:ascii="Times New Roman" w:eastAsiaTheme="minorEastAsia" w:hAnsi="Times New Roman" w:cs="Times New Roman"/>
          <w:color w:val="auto"/>
          <w:sz w:val="24"/>
          <w:szCs w:val="24"/>
          <w:lang w:eastAsia="zh-CN"/>
        </w:rPr>
        <w:t>’</w:t>
      </w:r>
      <w:r w:rsidRPr="00DB15C5">
        <w:rPr>
          <w:rFonts w:ascii="Times New Roman" w:eastAsiaTheme="minorEastAsia" w:hAnsi="Times New Roman" w:cs="Times New Roman" w:hint="eastAsia"/>
          <w:color w:val="auto"/>
          <w:sz w:val="24"/>
          <w:szCs w:val="24"/>
          <w:lang w:eastAsia="zh-CN"/>
        </w:rPr>
        <w:t xml:space="preserve"> stands for complete flake.</w:t>
      </w:r>
    </w:p>
    <w:tbl>
      <w:tblPr>
        <w:tblStyle w:val="4"/>
        <w:tblW w:w="8364" w:type="dxa"/>
        <w:shd w:val="clear" w:color="auto" w:fill="FFFFFF" w:themeFill="background1"/>
        <w:tblLook w:val="04A0" w:firstRow="1" w:lastRow="0" w:firstColumn="1" w:lastColumn="0" w:noHBand="0" w:noVBand="1"/>
      </w:tblPr>
      <w:tblGrid>
        <w:gridCol w:w="2420"/>
        <w:gridCol w:w="741"/>
        <w:gridCol w:w="741"/>
        <w:gridCol w:w="741"/>
        <w:gridCol w:w="741"/>
        <w:gridCol w:w="847"/>
        <w:gridCol w:w="846"/>
        <w:gridCol w:w="1287"/>
      </w:tblGrid>
      <w:tr w:rsidR="00BC2E2D" w:rsidRPr="00FC5725" w14:paraId="6DDC7F6F" w14:textId="77777777" w:rsidTr="00E621D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bottom w:val="single" w:sz="18" w:space="0" w:color="auto"/>
              <w:right w:val="single" w:sz="18" w:space="0" w:color="auto"/>
            </w:tcBorders>
            <w:shd w:val="clear" w:color="auto" w:fill="FFFFFF" w:themeFill="background1"/>
            <w:hideMark/>
          </w:tcPr>
          <w:p w14:paraId="7A516D76" w14:textId="77777777" w:rsidR="00BC2E2D" w:rsidRPr="00FC5725" w:rsidRDefault="00BC2E2D" w:rsidP="00E621D1">
            <w:pPr>
              <w:jc w:val="center"/>
              <w:rPr>
                <w:rFonts w:ascii="Arial" w:hAnsi="Arial" w:cs="Arial"/>
                <w:sz w:val="20"/>
                <w:szCs w:val="20"/>
              </w:rPr>
            </w:pPr>
          </w:p>
        </w:tc>
        <w:tc>
          <w:tcPr>
            <w:tcW w:w="0" w:type="auto"/>
            <w:gridSpan w:val="2"/>
            <w:tcBorders>
              <w:top w:val="single" w:sz="18" w:space="0" w:color="auto"/>
              <w:left w:val="single" w:sz="18" w:space="0" w:color="auto"/>
              <w:bottom w:val="single" w:sz="18" w:space="0" w:color="auto"/>
            </w:tcBorders>
            <w:shd w:val="clear" w:color="auto" w:fill="FFFFFF" w:themeFill="background1"/>
            <w:hideMark/>
          </w:tcPr>
          <w:p w14:paraId="20E14659"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Mean (mm)</w:t>
            </w:r>
          </w:p>
        </w:tc>
        <w:tc>
          <w:tcPr>
            <w:tcW w:w="0" w:type="auto"/>
            <w:gridSpan w:val="2"/>
            <w:tcBorders>
              <w:top w:val="single" w:sz="18" w:space="0" w:color="auto"/>
              <w:bottom w:val="single" w:sz="18" w:space="0" w:color="auto"/>
            </w:tcBorders>
            <w:shd w:val="clear" w:color="auto" w:fill="FFFFFF" w:themeFill="background1"/>
            <w:hideMark/>
          </w:tcPr>
          <w:p w14:paraId="7D548F2F"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SD</w:t>
            </w:r>
          </w:p>
        </w:tc>
        <w:tc>
          <w:tcPr>
            <w:tcW w:w="2924" w:type="dxa"/>
            <w:gridSpan w:val="3"/>
            <w:tcBorders>
              <w:top w:val="single" w:sz="18" w:space="0" w:color="auto"/>
              <w:bottom w:val="single" w:sz="18" w:space="0" w:color="auto"/>
            </w:tcBorders>
            <w:shd w:val="clear" w:color="auto" w:fill="FFFFFF" w:themeFill="background1"/>
            <w:hideMark/>
          </w:tcPr>
          <w:p w14:paraId="3005E986" w14:textId="77777777" w:rsidR="00BC2E2D" w:rsidRPr="00FC5725" w:rsidRDefault="00BC2E2D" w:rsidP="00E621D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333333"/>
                <w:sz w:val="20"/>
                <w:szCs w:val="20"/>
              </w:rPr>
            </w:pPr>
            <w:r w:rsidRPr="00FC5725">
              <w:rPr>
                <w:rStyle w:val="gtcolumnspanner"/>
                <w:rFonts w:ascii="Arial" w:hAnsi="Arial" w:cs="Arial"/>
                <w:color w:val="333333"/>
                <w:sz w:val="20"/>
                <w:szCs w:val="20"/>
              </w:rPr>
              <w:t>CV (%)</w:t>
            </w:r>
          </w:p>
        </w:tc>
      </w:tr>
      <w:tr w:rsidR="00BC2E2D" w:rsidRPr="00FC5725" w14:paraId="6DEB5EDE"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18" w:space="0" w:color="auto"/>
              <w:right w:val="single" w:sz="18" w:space="0" w:color="auto"/>
            </w:tcBorders>
            <w:shd w:val="clear" w:color="auto" w:fill="FFFFFF" w:themeFill="background1"/>
            <w:hideMark/>
          </w:tcPr>
          <w:p w14:paraId="3F11C9A6" w14:textId="77777777" w:rsidR="00BC2E2D" w:rsidRPr="00FC5725" w:rsidRDefault="00BC2E2D" w:rsidP="00E621D1">
            <w:pPr>
              <w:jc w:val="center"/>
              <w:rPr>
                <w:rFonts w:ascii="Arial" w:hAnsi="Arial" w:cs="Arial"/>
                <w:sz w:val="20"/>
                <w:szCs w:val="20"/>
              </w:rPr>
            </w:pPr>
          </w:p>
        </w:tc>
        <w:tc>
          <w:tcPr>
            <w:tcW w:w="0" w:type="auto"/>
            <w:tcBorders>
              <w:top w:val="single" w:sz="18" w:space="0" w:color="auto"/>
              <w:left w:val="single" w:sz="18" w:space="0" w:color="auto"/>
            </w:tcBorders>
            <w:shd w:val="clear" w:color="auto" w:fill="FFFFFF" w:themeFill="background1"/>
            <w:hideMark/>
          </w:tcPr>
          <w:p w14:paraId="2871B6C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2D7CCE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280E9E2C" w14:textId="77777777" w:rsidR="00BC2E2D" w:rsidRPr="00FC5725" w:rsidRDefault="00BC2E2D" w:rsidP="003E6EC7">
            <w:pPr>
              <w:pStyle w:val="1"/>
              <w:outlineLvl w:val="0"/>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3E6EC7">
              <w:rPr>
                <w:rFonts w:ascii="Times New Roman" w:hAnsi="Times New Roman" w:cs="Times New Roman"/>
                <w:b/>
                <w:bCs/>
                <w:color w:val="auto"/>
                <w:sz w:val="24"/>
                <w:szCs w:val="24"/>
              </w:rPr>
              <w:t>PLF</w:t>
            </w:r>
          </w:p>
        </w:tc>
        <w:tc>
          <w:tcPr>
            <w:tcW w:w="0" w:type="auto"/>
            <w:tcBorders>
              <w:top w:val="single" w:sz="18" w:space="0" w:color="auto"/>
            </w:tcBorders>
            <w:shd w:val="clear" w:color="auto" w:fill="FFFFFF" w:themeFill="background1"/>
            <w:hideMark/>
          </w:tcPr>
          <w:p w14:paraId="53D6C89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auto"/>
            <w:tcBorders>
              <w:top w:val="single" w:sz="18" w:space="0" w:color="auto"/>
            </w:tcBorders>
            <w:shd w:val="clear" w:color="auto" w:fill="FFFFFF" w:themeFill="background1"/>
            <w:hideMark/>
          </w:tcPr>
          <w:p w14:paraId="71DB05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PLF</w:t>
            </w:r>
          </w:p>
        </w:tc>
        <w:tc>
          <w:tcPr>
            <w:tcW w:w="0" w:type="auto"/>
            <w:tcBorders>
              <w:top w:val="single" w:sz="18" w:space="0" w:color="auto"/>
            </w:tcBorders>
            <w:shd w:val="clear" w:color="auto" w:fill="FFFFFF" w:themeFill="background1"/>
            <w:hideMark/>
          </w:tcPr>
          <w:p w14:paraId="7A71D0B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CF</w:t>
            </w:r>
          </w:p>
        </w:tc>
        <w:tc>
          <w:tcPr>
            <w:tcW w:w="0" w:type="dxa"/>
            <w:tcBorders>
              <w:top w:val="single" w:sz="18" w:space="0" w:color="auto"/>
            </w:tcBorders>
            <w:shd w:val="clear" w:color="auto" w:fill="FFFFFF" w:themeFill="background1"/>
            <w:hideMark/>
          </w:tcPr>
          <w:p w14:paraId="7B61B1B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Difference</w:t>
            </w:r>
          </w:p>
        </w:tc>
      </w:tr>
      <w:tr w:rsidR="00BC2E2D" w:rsidRPr="00FC5725" w14:paraId="1F2509AD"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right w:val="single" w:sz="18" w:space="0" w:color="auto"/>
            </w:tcBorders>
            <w:shd w:val="clear" w:color="auto" w:fill="FFFFFF" w:themeFill="background1"/>
            <w:hideMark/>
          </w:tcPr>
          <w:p w14:paraId="79A35D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Length</w:t>
            </w:r>
          </w:p>
        </w:tc>
        <w:tc>
          <w:tcPr>
            <w:tcW w:w="0" w:type="auto"/>
            <w:tcBorders>
              <w:left w:val="single" w:sz="18" w:space="0" w:color="auto"/>
            </w:tcBorders>
            <w:shd w:val="clear" w:color="auto" w:fill="FFFFFF" w:themeFill="background1"/>
            <w:hideMark/>
          </w:tcPr>
          <w:p w14:paraId="0B3616B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47.43</w:t>
            </w:r>
          </w:p>
        </w:tc>
        <w:tc>
          <w:tcPr>
            <w:tcW w:w="0" w:type="auto"/>
            <w:shd w:val="clear" w:color="auto" w:fill="FFFFFF" w:themeFill="background1"/>
            <w:hideMark/>
          </w:tcPr>
          <w:p w14:paraId="3513281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49.12</w:t>
            </w:r>
          </w:p>
        </w:tc>
        <w:tc>
          <w:tcPr>
            <w:tcW w:w="0" w:type="auto"/>
            <w:shd w:val="clear" w:color="auto" w:fill="FFFFFF" w:themeFill="background1"/>
            <w:hideMark/>
          </w:tcPr>
          <w:p w14:paraId="3AF6465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18.42</w:t>
            </w:r>
          </w:p>
        </w:tc>
        <w:tc>
          <w:tcPr>
            <w:tcW w:w="0" w:type="auto"/>
            <w:shd w:val="clear" w:color="auto" w:fill="FFFFFF" w:themeFill="background1"/>
            <w:hideMark/>
          </w:tcPr>
          <w:p w14:paraId="14F42EE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19.93</w:t>
            </w:r>
          </w:p>
        </w:tc>
        <w:tc>
          <w:tcPr>
            <w:tcW w:w="0" w:type="auto"/>
            <w:shd w:val="clear" w:color="auto" w:fill="FFFFFF" w:themeFill="background1"/>
            <w:hideMark/>
          </w:tcPr>
          <w:p w14:paraId="76B7099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38.83</w:t>
            </w:r>
          </w:p>
        </w:tc>
        <w:tc>
          <w:tcPr>
            <w:tcW w:w="0" w:type="auto"/>
            <w:shd w:val="clear" w:color="auto" w:fill="FFFFFF" w:themeFill="background1"/>
            <w:hideMark/>
          </w:tcPr>
          <w:p w14:paraId="66F8956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40.57</w:t>
            </w:r>
          </w:p>
        </w:tc>
        <w:tc>
          <w:tcPr>
            <w:tcW w:w="1066" w:type="dxa"/>
            <w:shd w:val="clear" w:color="auto" w:fill="FFFFFF" w:themeFill="background1"/>
            <w:hideMark/>
          </w:tcPr>
          <w:p w14:paraId="6987F09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-1.74</w:t>
            </w:r>
          </w:p>
        </w:tc>
      </w:tr>
      <w:tr w:rsidR="00BC2E2D" w:rsidRPr="00FC5725" w14:paraId="3D333423"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6AF0F64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Max dimension</w:t>
            </w:r>
          </w:p>
        </w:tc>
        <w:tc>
          <w:tcPr>
            <w:tcW w:w="0" w:type="auto"/>
            <w:tcBorders>
              <w:left w:val="single" w:sz="18" w:space="0" w:color="auto"/>
            </w:tcBorders>
            <w:shd w:val="clear" w:color="auto" w:fill="FFFFFF" w:themeFill="background1"/>
            <w:hideMark/>
          </w:tcPr>
          <w:p w14:paraId="3924159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55.96</w:t>
            </w:r>
          </w:p>
        </w:tc>
        <w:tc>
          <w:tcPr>
            <w:tcW w:w="0" w:type="auto"/>
            <w:shd w:val="clear" w:color="auto" w:fill="FFFFFF" w:themeFill="background1"/>
            <w:hideMark/>
          </w:tcPr>
          <w:p w14:paraId="385D5D5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62.73</w:t>
            </w:r>
          </w:p>
        </w:tc>
        <w:tc>
          <w:tcPr>
            <w:tcW w:w="0" w:type="auto"/>
            <w:shd w:val="clear" w:color="auto" w:fill="FFFFFF" w:themeFill="background1"/>
            <w:hideMark/>
          </w:tcPr>
          <w:p w14:paraId="70D25C0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20.25</w:t>
            </w:r>
          </w:p>
        </w:tc>
        <w:tc>
          <w:tcPr>
            <w:tcW w:w="0" w:type="auto"/>
            <w:shd w:val="clear" w:color="auto" w:fill="FFFFFF" w:themeFill="background1"/>
            <w:hideMark/>
          </w:tcPr>
          <w:p w14:paraId="51220DD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24.47</w:t>
            </w:r>
          </w:p>
        </w:tc>
        <w:tc>
          <w:tcPr>
            <w:tcW w:w="0" w:type="auto"/>
            <w:shd w:val="clear" w:color="auto" w:fill="FFFFFF" w:themeFill="background1"/>
            <w:hideMark/>
          </w:tcPr>
          <w:p w14:paraId="227A47C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36.18</w:t>
            </w:r>
          </w:p>
        </w:tc>
        <w:tc>
          <w:tcPr>
            <w:tcW w:w="0" w:type="auto"/>
            <w:shd w:val="clear" w:color="auto" w:fill="FFFFFF" w:themeFill="background1"/>
            <w:hideMark/>
          </w:tcPr>
          <w:p w14:paraId="482060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39.00</w:t>
            </w:r>
          </w:p>
        </w:tc>
        <w:tc>
          <w:tcPr>
            <w:tcW w:w="1066" w:type="dxa"/>
            <w:shd w:val="clear" w:color="auto" w:fill="FFFFFF" w:themeFill="background1"/>
            <w:hideMark/>
          </w:tcPr>
          <w:p w14:paraId="1D14ACB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-2.82</w:t>
            </w:r>
          </w:p>
        </w:tc>
      </w:tr>
      <w:tr w:rsidR="00BC2E2D" w:rsidRPr="00FC5725" w14:paraId="54CC8B74"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7063F103"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width</w:t>
            </w:r>
          </w:p>
        </w:tc>
        <w:tc>
          <w:tcPr>
            <w:tcW w:w="0" w:type="auto"/>
            <w:tcBorders>
              <w:left w:val="single" w:sz="18" w:space="0" w:color="auto"/>
            </w:tcBorders>
            <w:shd w:val="clear" w:color="auto" w:fill="FFFFFF" w:themeFill="background1"/>
            <w:hideMark/>
          </w:tcPr>
          <w:p w14:paraId="4521F92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46.90</w:t>
            </w:r>
          </w:p>
        </w:tc>
        <w:tc>
          <w:tcPr>
            <w:tcW w:w="0" w:type="auto"/>
            <w:shd w:val="clear" w:color="auto" w:fill="FFFFFF" w:themeFill="background1"/>
            <w:hideMark/>
          </w:tcPr>
          <w:p w14:paraId="4360F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50.29</w:t>
            </w:r>
          </w:p>
        </w:tc>
        <w:tc>
          <w:tcPr>
            <w:tcW w:w="0" w:type="auto"/>
            <w:shd w:val="clear" w:color="auto" w:fill="FFFFFF" w:themeFill="background1"/>
            <w:hideMark/>
          </w:tcPr>
          <w:p w14:paraId="7A91DB2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17.91</w:t>
            </w:r>
          </w:p>
        </w:tc>
        <w:tc>
          <w:tcPr>
            <w:tcW w:w="0" w:type="auto"/>
            <w:shd w:val="clear" w:color="auto" w:fill="FFFFFF" w:themeFill="background1"/>
            <w:hideMark/>
          </w:tcPr>
          <w:p w14:paraId="489111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21.02</w:t>
            </w:r>
          </w:p>
        </w:tc>
        <w:tc>
          <w:tcPr>
            <w:tcW w:w="0" w:type="auto"/>
            <w:shd w:val="clear" w:color="auto" w:fill="FFFFFF" w:themeFill="background1"/>
            <w:hideMark/>
          </w:tcPr>
          <w:p w14:paraId="0064CCF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38.18</w:t>
            </w:r>
          </w:p>
        </w:tc>
        <w:tc>
          <w:tcPr>
            <w:tcW w:w="0" w:type="auto"/>
            <w:shd w:val="clear" w:color="auto" w:fill="FFFFFF" w:themeFill="background1"/>
            <w:hideMark/>
          </w:tcPr>
          <w:p w14:paraId="36175A3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41.79</w:t>
            </w:r>
          </w:p>
        </w:tc>
        <w:tc>
          <w:tcPr>
            <w:tcW w:w="1066" w:type="dxa"/>
            <w:shd w:val="clear" w:color="auto" w:fill="FFFFFF" w:themeFill="background1"/>
            <w:hideMark/>
          </w:tcPr>
          <w:p w14:paraId="38EC1ACA"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-3.61</w:t>
            </w:r>
          </w:p>
        </w:tc>
      </w:tr>
      <w:tr w:rsidR="00BC2E2D" w:rsidRPr="00FC5725" w14:paraId="1E79091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60EB356"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25% max</w:t>
            </w:r>
          </w:p>
        </w:tc>
        <w:tc>
          <w:tcPr>
            <w:tcW w:w="0" w:type="auto"/>
            <w:tcBorders>
              <w:left w:val="single" w:sz="18" w:space="0" w:color="auto"/>
            </w:tcBorders>
            <w:shd w:val="clear" w:color="auto" w:fill="FFFFFF" w:themeFill="background1"/>
            <w:hideMark/>
          </w:tcPr>
          <w:p w14:paraId="3D02CE0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32.40</w:t>
            </w:r>
          </w:p>
        </w:tc>
        <w:tc>
          <w:tcPr>
            <w:tcW w:w="0" w:type="auto"/>
            <w:shd w:val="clear" w:color="auto" w:fill="FFFFFF" w:themeFill="background1"/>
            <w:hideMark/>
          </w:tcPr>
          <w:p w14:paraId="2FA77A1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36.06</w:t>
            </w:r>
          </w:p>
        </w:tc>
        <w:tc>
          <w:tcPr>
            <w:tcW w:w="0" w:type="auto"/>
            <w:shd w:val="clear" w:color="auto" w:fill="FFFFFF" w:themeFill="background1"/>
            <w:hideMark/>
          </w:tcPr>
          <w:p w14:paraId="470405D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12.40</w:t>
            </w:r>
          </w:p>
        </w:tc>
        <w:tc>
          <w:tcPr>
            <w:tcW w:w="0" w:type="auto"/>
            <w:shd w:val="clear" w:color="auto" w:fill="FFFFFF" w:themeFill="background1"/>
            <w:hideMark/>
          </w:tcPr>
          <w:p w14:paraId="006022F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14.59</w:t>
            </w:r>
          </w:p>
        </w:tc>
        <w:tc>
          <w:tcPr>
            <w:tcW w:w="0" w:type="auto"/>
            <w:shd w:val="clear" w:color="auto" w:fill="FFFFFF" w:themeFill="background1"/>
            <w:hideMark/>
          </w:tcPr>
          <w:p w14:paraId="032ABAE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38.27</w:t>
            </w:r>
          </w:p>
        </w:tc>
        <w:tc>
          <w:tcPr>
            <w:tcW w:w="0" w:type="auto"/>
            <w:shd w:val="clear" w:color="auto" w:fill="FFFFFF" w:themeFill="background1"/>
            <w:hideMark/>
          </w:tcPr>
          <w:p w14:paraId="1951AB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40.47</w:t>
            </w:r>
          </w:p>
        </w:tc>
        <w:tc>
          <w:tcPr>
            <w:tcW w:w="1066" w:type="dxa"/>
            <w:shd w:val="clear" w:color="auto" w:fill="FFFFFF" w:themeFill="background1"/>
            <w:hideMark/>
          </w:tcPr>
          <w:p w14:paraId="6D1A2136"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-2.20</w:t>
            </w:r>
          </w:p>
        </w:tc>
      </w:tr>
      <w:tr w:rsidR="00BC2E2D" w:rsidRPr="00FC5725" w14:paraId="30CD0783"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245EB251"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50% max</w:t>
            </w:r>
          </w:p>
        </w:tc>
        <w:tc>
          <w:tcPr>
            <w:tcW w:w="0" w:type="auto"/>
            <w:tcBorders>
              <w:left w:val="single" w:sz="18" w:space="0" w:color="auto"/>
            </w:tcBorders>
            <w:shd w:val="clear" w:color="auto" w:fill="FFFFFF" w:themeFill="background1"/>
            <w:hideMark/>
          </w:tcPr>
          <w:p w14:paraId="5FEB83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37.13</w:t>
            </w:r>
          </w:p>
        </w:tc>
        <w:tc>
          <w:tcPr>
            <w:tcW w:w="0" w:type="auto"/>
            <w:shd w:val="clear" w:color="auto" w:fill="FFFFFF" w:themeFill="background1"/>
            <w:hideMark/>
          </w:tcPr>
          <w:p w14:paraId="69274AC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41.66</w:t>
            </w:r>
          </w:p>
        </w:tc>
        <w:tc>
          <w:tcPr>
            <w:tcW w:w="0" w:type="auto"/>
            <w:shd w:val="clear" w:color="auto" w:fill="FFFFFF" w:themeFill="background1"/>
            <w:hideMark/>
          </w:tcPr>
          <w:p w14:paraId="236D9B3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13.37</w:t>
            </w:r>
          </w:p>
        </w:tc>
        <w:tc>
          <w:tcPr>
            <w:tcW w:w="0" w:type="auto"/>
            <w:shd w:val="clear" w:color="auto" w:fill="FFFFFF" w:themeFill="background1"/>
            <w:hideMark/>
          </w:tcPr>
          <w:p w14:paraId="3EE7CF9D"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16.74</w:t>
            </w:r>
          </w:p>
        </w:tc>
        <w:tc>
          <w:tcPr>
            <w:tcW w:w="0" w:type="auto"/>
            <w:shd w:val="clear" w:color="auto" w:fill="FFFFFF" w:themeFill="background1"/>
            <w:hideMark/>
          </w:tcPr>
          <w:p w14:paraId="5E149CF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35.99</w:t>
            </w:r>
          </w:p>
        </w:tc>
        <w:tc>
          <w:tcPr>
            <w:tcW w:w="0" w:type="auto"/>
            <w:shd w:val="clear" w:color="auto" w:fill="FFFFFF" w:themeFill="background1"/>
            <w:hideMark/>
          </w:tcPr>
          <w:p w14:paraId="57D59A66"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40.18</w:t>
            </w:r>
          </w:p>
        </w:tc>
        <w:tc>
          <w:tcPr>
            <w:tcW w:w="1066" w:type="dxa"/>
            <w:shd w:val="clear" w:color="auto" w:fill="FFFFFF" w:themeFill="background1"/>
            <w:hideMark/>
          </w:tcPr>
          <w:p w14:paraId="389114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-4.18</w:t>
            </w:r>
          </w:p>
        </w:tc>
      </w:tr>
      <w:tr w:rsidR="00BC2E2D" w:rsidRPr="00FC5725" w14:paraId="2166D6F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44A5F439"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Width at 75% max</w:t>
            </w:r>
          </w:p>
        </w:tc>
        <w:tc>
          <w:tcPr>
            <w:tcW w:w="0" w:type="auto"/>
            <w:tcBorders>
              <w:left w:val="single" w:sz="18" w:space="0" w:color="auto"/>
            </w:tcBorders>
            <w:shd w:val="clear" w:color="auto" w:fill="FFFFFF" w:themeFill="background1"/>
            <w:hideMark/>
          </w:tcPr>
          <w:p w14:paraId="2D96FB0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30.60</w:t>
            </w:r>
          </w:p>
        </w:tc>
        <w:tc>
          <w:tcPr>
            <w:tcW w:w="0" w:type="auto"/>
            <w:shd w:val="clear" w:color="auto" w:fill="FFFFFF" w:themeFill="background1"/>
            <w:hideMark/>
          </w:tcPr>
          <w:p w14:paraId="142A4BD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34.96</w:t>
            </w:r>
          </w:p>
        </w:tc>
        <w:tc>
          <w:tcPr>
            <w:tcW w:w="0" w:type="auto"/>
            <w:shd w:val="clear" w:color="auto" w:fill="FFFFFF" w:themeFill="background1"/>
            <w:hideMark/>
          </w:tcPr>
          <w:p w14:paraId="35AB2A7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12.49</w:t>
            </w:r>
          </w:p>
        </w:tc>
        <w:tc>
          <w:tcPr>
            <w:tcW w:w="0" w:type="auto"/>
            <w:shd w:val="clear" w:color="auto" w:fill="FFFFFF" w:themeFill="background1"/>
            <w:hideMark/>
          </w:tcPr>
          <w:p w14:paraId="028961D7"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15.88</w:t>
            </w:r>
          </w:p>
        </w:tc>
        <w:tc>
          <w:tcPr>
            <w:tcW w:w="0" w:type="auto"/>
            <w:shd w:val="clear" w:color="auto" w:fill="FFFFFF" w:themeFill="background1"/>
            <w:hideMark/>
          </w:tcPr>
          <w:p w14:paraId="6B7B2E9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40.82</w:t>
            </w:r>
          </w:p>
        </w:tc>
        <w:tc>
          <w:tcPr>
            <w:tcW w:w="0" w:type="auto"/>
            <w:shd w:val="clear" w:color="auto" w:fill="FFFFFF" w:themeFill="background1"/>
            <w:hideMark/>
          </w:tcPr>
          <w:p w14:paraId="6FB6A37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45.42</w:t>
            </w:r>
          </w:p>
        </w:tc>
        <w:tc>
          <w:tcPr>
            <w:tcW w:w="1066" w:type="dxa"/>
            <w:shd w:val="clear" w:color="auto" w:fill="FFFFFF" w:themeFill="background1"/>
            <w:hideMark/>
          </w:tcPr>
          <w:p w14:paraId="4CA9993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-4.60</w:t>
            </w:r>
          </w:p>
        </w:tc>
      </w:tr>
      <w:tr w:rsidR="00BC2E2D" w:rsidRPr="00FC5725" w14:paraId="5230BE1A"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0151F710"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Oriented thickness</w:t>
            </w:r>
          </w:p>
        </w:tc>
        <w:tc>
          <w:tcPr>
            <w:tcW w:w="0" w:type="auto"/>
            <w:tcBorders>
              <w:left w:val="single" w:sz="18" w:space="0" w:color="auto"/>
            </w:tcBorders>
            <w:shd w:val="clear" w:color="auto" w:fill="FFFFFF" w:themeFill="background1"/>
            <w:hideMark/>
          </w:tcPr>
          <w:p w14:paraId="407FC3C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12.16</w:t>
            </w:r>
          </w:p>
        </w:tc>
        <w:tc>
          <w:tcPr>
            <w:tcW w:w="0" w:type="auto"/>
            <w:shd w:val="clear" w:color="auto" w:fill="FFFFFF" w:themeFill="background1"/>
            <w:hideMark/>
          </w:tcPr>
          <w:p w14:paraId="00878903"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17.88</w:t>
            </w:r>
          </w:p>
        </w:tc>
        <w:tc>
          <w:tcPr>
            <w:tcW w:w="0" w:type="auto"/>
            <w:shd w:val="clear" w:color="auto" w:fill="FFFFFF" w:themeFill="background1"/>
            <w:hideMark/>
          </w:tcPr>
          <w:p w14:paraId="6A9FE87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4.45</w:t>
            </w:r>
          </w:p>
        </w:tc>
        <w:tc>
          <w:tcPr>
            <w:tcW w:w="0" w:type="auto"/>
            <w:shd w:val="clear" w:color="auto" w:fill="FFFFFF" w:themeFill="background1"/>
            <w:hideMark/>
          </w:tcPr>
          <w:p w14:paraId="13A710A7"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9.02</w:t>
            </w:r>
          </w:p>
        </w:tc>
        <w:tc>
          <w:tcPr>
            <w:tcW w:w="0" w:type="auto"/>
            <w:shd w:val="clear" w:color="auto" w:fill="FFFFFF" w:themeFill="background1"/>
            <w:hideMark/>
          </w:tcPr>
          <w:p w14:paraId="0B36A4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36.64</w:t>
            </w:r>
          </w:p>
        </w:tc>
        <w:tc>
          <w:tcPr>
            <w:tcW w:w="0" w:type="auto"/>
            <w:shd w:val="clear" w:color="auto" w:fill="FFFFFF" w:themeFill="background1"/>
            <w:hideMark/>
          </w:tcPr>
          <w:p w14:paraId="4A58115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50.46</w:t>
            </w:r>
          </w:p>
        </w:tc>
        <w:tc>
          <w:tcPr>
            <w:tcW w:w="1066" w:type="dxa"/>
            <w:shd w:val="clear" w:color="auto" w:fill="FFFFFF" w:themeFill="background1"/>
            <w:hideMark/>
          </w:tcPr>
          <w:p w14:paraId="2F9DC238"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-13.82</w:t>
            </w:r>
          </w:p>
        </w:tc>
      </w:tr>
      <w:tr w:rsidR="00BC2E2D" w:rsidRPr="00FC5725" w14:paraId="525D452F"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32F9CA8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25% max</w:t>
            </w:r>
          </w:p>
        </w:tc>
        <w:tc>
          <w:tcPr>
            <w:tcW w:w="0" w:type="auto"/>
            <w:tcBorders>
              <w:left w:val="single" w:sz="18" w:space="0" w:color="auto"/>
            </w:tcBorders>
            <w:shd w:val="clear" w:color="auto" w:fill="FFFFFF" w:themeFill="background1"/>
            <w:hideMark/>
          </w:tcPr>
          <w:p w14:paraId="33DB8A2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11.05</w:t>
            </w:r>
          </w:p>
        </w:tc>
        <w:tc>
          <w:tcPr>
            <w:tcW w:w="0" w:type="auto"/>
            <w:shd w:val="clear" w:color="auto" w:fill="FFFFFF" w:themeFill="background1"/>
            <w:hideMark/>
          </w:tcPr>
          <w:p w14:paraId="084F4C8A"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16.10</w:t>
            </w:r>
          </w:p>
        </w:tc>
        <w:tc>
          <w:tcPr>
            <w:tcW w:w="0" w:type="auto"/>
            <w:shd w:val="clear" w:color="auto" w:fill="FFFFFF" w:themeFill="background1"/>
            <w:hideMark/>
          </w:tcPr>
          <w:p w14:paraId="65380C3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4.44</w:t>
            </w:r>
          </w:p>
        </w:tc>
        <w:tc>
          <w:tcPr>
            <w:tcW w:w="0" w:type="auto"/>
            <w:shd w:val="clear" w:color="auto" w:fill="FFFFFF" w:themeFill="background1"/>
            <w:hideMark/>
          </w:tcPr>
          <w:p w14:paraId="3239A220"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8.14</w:t>
            </w:r>
          </w:p>
        </w:tc>
        <w:tc>
          <w:tcPr>
            <w:tcW w:w="0" w:type="auto"/>
            <w:shd w:val="clear" w:color="auto" w:fill="FFFFFF" w:themeFill="background1"/>
            <w:hideMark/>
          </w:tcPr>
          <w:p w14:paraId="680D810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40.20</w:t>
            </w:r>
          </w:p>
        </w:tc>
        <w:tc>
          <w:tcPr>
            <w:tcW w:w="0" w:type="auto"/>
            <w:shd w:val="clear" w:color="auto" w:fill="FFFFFF" w:themeFill="background1"/>
            <w:hideMark/>
          </w:tcPr>
          <w:p w14:paraId="691C272F"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50.55</w:t>
            </w:r>
          </w:p>
        </w:tc>
        <w:tc>
          <w:tcPr>
            <w:tcW w:w="1066" w:type="dxa"/>
            <w:shd w:val="clear" w:color="auto" w:fill="FFFFFF" w:themeFill="background1"/>
            <w:hideMark/>
          </w:tcPr>
          <w:p w14:paraId="78182C02"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-10.35</w:t>
            </w:r>
          </w:p>
        </w:tc>
      </w:tr>
      <w:tr w:rsidR="00BC2E2D" w:rsidRPr="00FC5725" w14:paraId="3693AF36"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F33EAAC"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50% max</w:t>
            </w:r>
          </w:p>
        </w:tc>
        <w:tc>
          <w:tcPr>
            <w:tcW w:w="0" w:type="auto"/>
            <w:tcBorders>
              <w:left w:val="single" w:sz="18" w:space="0" w:color="auto"/>
            </w:tcBorders>
            <w:shd w:val="clear" w:color="auto" w:fill="FFFFFF" w:themeFill="background1"/>
            <w:hideMark/>
          </w:tcPr>
          <w:p w14:paraId="65BEB71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11.95</w:t>
            </w:r>
          </w:p>
        </w:tc>
        <w:tc>
          <w:tcPr>
            <w:tcW w:w="0" w:type="auto"/>
            <w:shd w:val="clear" w:color="auto" w:fill="FFFFFF" w:themeFill="background1"/>
            <w:hideMark/>
          </w:tcPr>
          <w:p w14:paraId="60825800"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17.07</w:t>
            </w:r>
          </w:p>
        </w:tc>
        <w:tc>
          <w:tcPr>
            <w:tcW w:w="0" w:type="auto"/>
            <w:shd w:val="clear" w:color="auto" w:fill="FFFFFF" w:themeFill="background1"/>
            <w:hideMark/>
          </w:tcPr>
          <w:p w14:paraId="0376DAC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4.78</w:t>
            </w:r>
          </w:p>
        </w:tc>
        <w:tc>
          <w:tcPr>
            <w:tcW w:w="0" w:type="auto"/>
            <w:shd w:val="clear" w:color="auto" w:fill="FFFFFF" w:themeFill="background1"/>
            <w:hideMark/>
          </w:tcPr>
          <w:p w14:paraId="01B3076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8.68</w:t>
            </w:r>
          </w:p>
        </w:tc>
        <w:tc>
          <w:tcPr>
            <w:tcW w:w="0" w:type="auto"/>
            <w:shd w:val="clear" w:color="auto" w:fill="FFFFFF" w:themeFill="background1"/>
            <w:hideMark/>
          </w:tcPr>
          <w:p w14:paraId="4C2F42AC"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40.01</w:t>
            </w:r>
          </w:p>
        </w:tc>
        <w:tc>
          <w:tcPr>
            <w:tcW w:w="0" w:type="auto"/>
            <w:shd w:val="clear" w:color="auto" w:fill="FFFFFF" w:themeFill="background1"/>
            <w:hideMark/>
          </w:tcPr>
          <w:p w14:paraId="4C1D94EE"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50.87</w:t>
            </w:r>
          </w:p>
        </w:tc>
        <w:tc>
          <w:tcPr>
            <w:tcW w:w="1066" w:type="dxa"/>
            <w:shd w:val="clear" w:color="auto" w:fill="FFFFFF" w:themeFill="background1"/>
            <w:hideMark/>
          </w:tcPr>
          <w:p w14:paraId="25E7542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-10.86</w:t>
            </w:r>
          </w:p>
        </w:tc>
      </w:tr>
      <w:tr w:rsidR="00BC2E2D" w:rsidRPr="00FC5725" w14:paraId="15FB1B88"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AB5850E"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Thickness at 75% max</w:t>
            </w:r>
          </w:p>
        </w:tc>
        <w:tc>
          <w:tcPr>
            <w:tcW w:w="0" w:type="auto"/>
            <w:tcBorders>
              <w:left w:val="single" w:sz="18" w:space="0" w:color="auto"/>
            </w:tcBorders>
            <w:shd w:val="clear" w:color="auto" w:fill="FFFFFF" w:themeFill="background1"/>
            <w:hideMark/>
          </w:tcPr>
          <w:p w14:paraId="00BE4D2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10.04</w:t>
            </w:r>
          </w:p>
        </w:tc>
        <w:tc>
          <w:tcPr>
            <w:tcW w:w="0" w:type="auto"/>
            <w:shd w:val="clear" w:color="auto" w:fill="FFFFFF" w:themeFill="background1"/>
            <w:hideMark/>
          </w:tcPr>
          <w:p w14:paraId="1FA23CDD"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14.24</w:t>
            </w:r>
          </w:p>
        </w:tc>
        <w:tc>
          <w:tcPr>
            <w:tcW w:w="0" w:type="auto"/>
            <w:shd w:val="clear" w:color="auto" w:fill="FFFFFF" w:themeFill="background1"/>
            <w:hideMark/>
          </w:tcPr>
          <w:p w14:paraId="2E05BB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4.29</w:t>
            </w:r>
          </w:p>
        </w:tc>
        <w:tc>
          <w:tcPr>
            <w:tcW w:w="0" w:type="auto"/>
            <w:shd w:val="clear" w:color="auto" w:fill="FFFFFF" w:themeFill="background1"/>
            <w:hideMark/>
          </w:tcPr>
          <w:p w14:paraId="2CF74BA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7.68</w:t>
            </w:r>
          </w:p>
        </w:tc>
        <w:tc>
          <w:tcPr>
            <w:tcW w:w="0" w:type="auto"/>
            <w:shd w:val="clear" w:color="auto" w:fill="FFFFFF" w:themeFill="background1"/>
            <w:hideMark/>
          </w:tcPr>
          <w:p w14:paraId="261ED4B9"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42.74</w:t>
            </w:r>
          </w:p>
        </w:tc>
        <w:tc>
          <w:tcPr>
            <w:tcW w:w="0" w:type="auto"/>
            <w:shd w:val="clear" w:color="auto" w:fill="FFFFFF" w:themeFill="background1"/>
            <w:hideMark/>
          </w:tcPr>
          <w:p w14:paraId="07D38721"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53.93</w:t>
            </w:r>
          </w:p>
        </w:tc>
        <w:tc>
          <w:tcPr>
            <w:tcW w:w="1066" w:type="dxa"/>
            <w:shd w:val="clear" w:color="auto" w:fill="FFFFFF" w:themeFill="background1"/>
            <w:hideMark/>
          </w:tcPr>
          <w:p w14:paraId="58F3A48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-11.19</w:t>
            </w:r>
          </w:p>
        </w:tc>
      </w:tr>
      <w:tr w:rsidR="00BC2E2D" w:rsidRPr="00FC5725" w14:paraId="2708BF79" w14:textId="77777777" w:rsidTr="00E621D1">
        <w:trPr>
          <w:trHeight w:val="20"/>
        </w:trPr>
        <w:tc>
          <w:tcPr>
            <w:cnfStyle w:val="001000000000" w:firstRow="0" w:lastRow="0" w:firstColumn="1" w:lastColumn="0" w:oddVBand="0" w:evenVBand="0" w:oddHBand="0" w:evenHBand="0" w:firstRowFirstColumn="0" w:firstRowLastColumn="0" w:lastRowFirstColumn="0" w:lastRowLastColumn="0"/>
            <w:tcW w:w="0" w:type="auto"/>
            <w:tcBorders>
              <w:right w:val="single" w:sz="18" w:space="0" w:color="auto"/>
            </w:tcBorders>
            <w:shd w:val="clear" w:color="auto" w:fill="FFFFFF" w:themeFill="background1"/>
            <w:hideMark/>
          </w:tcPr>
          <w:p w14:paraId="5D5BFBC8"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width</w:t>
            </w:r>
          </w:p>
        </w:tc>
        <w:tc>
          <w:tcPr>
            <w:tcW w:w="0" w:type="auto"/>
            <w:tcBorders>
              <w:left w:val="single" w:sz="18" w:space="0" w:color="auto"/>
            </w:tcBorders>
            <w:shd w:val="clear" w:color="auto" w:fill="FFFFFF" w:themeFill="background1"/>
            <w:hideMark/>
          </w:tcPr>
          <w:p w14:paraId="2CD71D85"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31.69</w:t>
            </w:r>
          </w:p>
        </w:tc>
        <w:tc>
          <w:tcPr>
            <w:tcW w:w="0" w:type="auto"/>
            <w:shd w:val="clear" w:color="auto" w:fill="FFFFFF" w:themeFill="background1"/>
            <w:hideMark/>
          </w:tcPr>
          <w:p w14:paraId="53944671"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33.46</w:t>
            </w:r>
          </w:p>
        </w:tc>
        <w:tc>
          <w:tcPr>
            <w:tcW w:w="0" w:type="auto"/>
            <w:shd w:val="clear" w:color="auto" w:fill="FFFFFF" w:themeFill="background1"/>
            <w:hideMark/>
          </w:tcPr>
          <w:p w14:paraId="7A5F2FB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16.38</w:t>
            </w:r>
          </w:p>
        </w:tc>
        <w:tc>
          <w:tcPr>
            <w:tcW w:w="0" w:type="auto"/>
            <w:shd w:val="clear" w:color="auto" w:fill="FFFFFF" w:themeFill="background1"/>
            <w:hideMark/>
          </w:tcPr>
          <w:p w14:paraId="30B5A6EB"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18.28</w:t>
            </w:r>
          </w:p>
        </w:tc>
        <w:tc>
          <w:tcPr>
            <w:tcW w:w="0" w:type="auto"/>
            <w:shd w:val="clear" w:color="auto" w:fill="FFFFFF" w:themeFill="background1"/>
            <w:hideMark/>
          </w:tcPr>
          <w:p w14:paraId="43D14489"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51.68</w:t>
            </w:r>
          </w:p>
        </w:tc>
        <w:tc>
          <w:tcPr>
            <w:tcW w:w="0" w:type="auto"/>
            <w:shd w:val="clear" w:color="auto" w:fill="FFFFFF" w:themeFill="background1"/>
            <w:hideMark/>
          </w:tcPr>
          <w:p w14:paraId="4E3F1A54"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54.64</w:t>
            </w:r>
          </w:p>
        </w:tc>
        <w:tc>
          <w:tcPr>
            <w:tcW w:w="1066" w:type="dxa"/>
            <w:shd w:val="clear" w:color="auto" w:fill="FFFFFF" w:themeFill="background1"/>
            <w:hideMark/>
          </w:tcPr>
          <w:p w14:paraId="65E1EB32" w14:textId="77777777" w:rsidR="00BC2E2D" w:rsidRPr="00FC5725" w:rsidRDefault="00BC2E2D" w:rsidP="00E621D1">
            <w:pPr>
              <w:cnfStyle w:val="000000000000" w:firstRow="0" w:lastRow="0" w:firstColumn="0" w:lastColumn="0" w:oddVBand="0" w:evenVBand="0" w:oddHBand="0"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-2.95</w:t>
            </w:r>
          </w:p>
        </w:tc>
      </w:tr>
      <w:tr w:rsidR="00BC2E2D" w:rsidRPr="00FC5725" w14:paraId="71655DAA" w14:textId="77777777" w:rsidTr="00E621D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right w:val="single" w:sz="18" w:space="0" w:color="auto"/>
            </w:tcBorders>
            <w:shd w:val="clear" w:color="auto" w:fill="FFFFFF" w:themeFill="background1"/>
            <w:hideMark/>
          </w:tcPr>
          <w:p w14:paraId="15A6446D" w14:textId="77777777" w:rsidR="00BC2E2D" w:rsidRPr="00FC5725" w:rsidRDefault="00BC2E2D" w:rsidP="00E621D1">
            <w:pPr>
              <w:jc w:val="center"/>
              <w:rPr>
                <w:rFonts w:ascii="Arial" w:hAnsi="Arial" w:cs="Arial"/>
                <w:color w:val="333333"/>
                <w:sz w:val="20"/>
                <w:szCs w:val="20"/>
              </w:rPr>
            </w:pPr>
            <w:r w:rsidRPr="00FC5725">
              <w:rPr>
                <w:rFonts w:ascii="Arial" w:hAnsi="Arial" w:cs="Arial"/>
                <w:color w:val="333333"/>
                <w:sz w:val="20"/>
                <w:szCs w:val="20"/>
              </w:rPr>
              <w:t>Platform thickness</w:t>
            </w:r>
          </w:p>
        </w:tc>
        <w:tc>
          <w:tcPr>
            <w:tcW w:w="0" w:type="auto"/>
            <w:tcBorders>
              <w:left w:val="single" w:sz="18" w:space="0" w:color="auto"/>
              <w:bottom w:val="single" w:sz="18" w:space="0" w:color="auto"/>
            </w:tcBorders>
            <w:shd w:val="clear" w:color="auto" w:fill="FFFFFF" w:themeFill="background1"/>
            <w:hideMark/>
          </w:tcPr>
          <w:p w14:paraId="269BB74E"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10.98</w:t>
            </w:r>
          </w:p>
        </w:tc>
        <w:tc>
          <w:tcPr>
            <w:tcW w:w="0" w:type="auto"/>
            <w:tcBorders>
              <w:bottom w:val="single" w:sz="18" w:space="0" w:color="auto"/>
            </w:tcBorders>
            <w:shd w:val="clear" w:color="auto" w:fill="FFFFFF" w:themeFill="background1"/>
            <w:hideMark/>
          </w:tcPr>
          <w:p w14:paraId="3ED3FD88"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13.30</w:t>
            </w:r>
          </w:p>
        </w:tc>
        <w:tc>
          <w:tcPr>
            <w:tcW w:w="0" w:type="auto"/>
            <w:tcBorders>
              <w:bottom w:val="single" w:sz="18" w:space="0" w:color="auto"/>
            </w:tcBorders>
            <w:shd w:val="clear" w:color="auto" w:fill="FFFFFF" w:themeFill="background1"/>
            <w:hideMark/>
          </w:tcPr>
          <w:p w14:paraId="65B22E35"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4.66</w:t>
            </w:r>
          </w:p>
        </w:tc>
        <w:tc>
          <w:tcPr>
            <w:tcW w:w="0" w:type="auto"/>
            <w:tcBorders>
              <w:bottom w:val="single" w:sz="18" w:space="0" w:color="auto"/>
            </w:tcBorders>
            <w:shd w:val="clear" w:color="auto" w:fill="FFFFFF" w:themeFill="background1"/>
            <w:hideMark/>
          </w:tcPr>
          <w:p w14:paraId="7FA3A55B"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8.07</w:t>
            </w:r>
          </w:p>
        </w:tc>
        <w:tc>
          <w:tcPr>
            <w:tcW w:w="0" w:type="auto"/>
            <w:tcBorders>
              <w:bottom w:val="single" w:sz="18" w:space="0" w:color="auto"/>
            </w:tcBorders>
            <w:shd w:val="clear" w:color="auto" w:fill="FFFFFF" w:themeFill="background1"/>
            <w:hideMark/>
          </w:tcPr>
          <w:p w14:paraId="440B88CC"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42.46</w:t>
            </w:r>
          </w:p>
        </w:tc>
        <w:tc>
          <w:tcPr>
            <w:tcW w:w="0" w:type="auto"/>
            <w:tcBorders>
              <w:bottom w:val="single" w:sz="18" w:space="0" w:color="auto"/>
            </w:tcBorders>
            <w:shd w:val="clear" w:color="auto" w:fill="FFFFFF" w:themeFill="background1"/>
            <w:hideMark/>
          </w:tcPr>
          <w:p w14:paraId="098BD3F4"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60.67</w:t>
            </w:r>
          </w:p>
        </w:tc>
        <w:tc>
          <w:tcPr>
            <w:tcW w:w="1066" w:type="dxa"/>
            <w:tcBorders>
              <w:bottom w:val="single" w:sz="18" w:space="0" w:color="auto"/>
            </w:tcBorders>
            <w:shd w:val="clear" w:color="auto" w:fill="FFFFFF" w:themeFill="background1"/>
            <w:hideMark/>
          </w:tcPr>
          <w:p w14:paraId="544EE2F3" w14:textId="77777777" w:rsidR="00BC2E2D" w:rsidRPr="00FC5725" w:rsidRDefault="00BC2E2D" w:rsidP="00E621D1">
            <w:pPr>
              <w:cnfStyle w:val="000000100000" w:firstRow="0" w:lastRow="0" w:firstColumn="0" w:lastColumn="0" w:oddVBand="0" w:evenVBand="0" w:oddHBand="1" w:evenHBand="0" w:firstRowFirstColumn="0" w:firstRowLastColumn="0" w:lastRowFirstColumn="0" w:lastRowLastColumn="0"/>
              <w:rPr>
                <w:rFonts w:ascii="Arial" w:hAnsi="Arial" w:cs="Arial"/>
                <w:color w:val="333333"/>
                <w:sz w:val="20"/>
                <w:szCs w:val="20"/>
              </w:rPr>
            </w:pPr>
            <w:r w:rsidRPr="00FC5725">
              <w:rPr>
                <w:rFonts w:ascii="Arial" w:hAnsi="Arial" w:cs="Arial"/>
                <w:color w:val="333333"/>
                <w:sz w:val="20"/>
                <w:szCs w:val="20"/>
              </w:rPr>
              <w:t>-18.21</w:t>
            </w:r>
          </w:p>
        </w:tc>
      </w:tr>
    </w:tbl>
    <w:p w14:paraId="56363E47" w14:textId="678E6ACF" w:rsidR="00BC2E2D" w:rsidRPr="00AB4448" w:rsidRDefault="00BC2E2D" w:rsidP="00BC2E2D">
      <w:r>
        <w:br w:type="page"/>
      </w:r>
    </w:p>
    <w:p w14:paraId="6DA31D15" w14:textId="77777777" w:rsidR="00BC2E2D" w:rsidRPr="00D35CA5" w:rsidRDefault="00BC2E2D" w:rsidP="00BC2E2D">
      <w:pPr>
        <w:keepNext/>
        <w:spacing w:line="360" w:lineRule="auto"/>
      </w:pPr>
      <w:r>
        <w:rPr>
          <w:noProof/>
        </w:rPr>
        <w:lastRenderedPageBreak/>
        <w:drawing>
          <wp:inline distT="0" distB="0" distL="0" distR="0" wp14:anchorId="71D23F70" wp14:editId="29D8B2A3">
            <wp:extent cx="5731510" cy="4093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59FA0F9" w14:textId="77777777" w:rsidR="00BC2E2D" w:rsidRPr="00D35CA5" w:rsidRDefault="00BC2E2D" w:rsidP="00DB15C5">
      <w:pPr>
        <w:pStyle w:val="1"/>
      </w:pPr>
      <w:bookmarkStart w:id="8" w:name="_Ref39022200"/>
      <w:r w:rsidRPr="00DB15C5">
        <w:rPr>
          <w:rFonts w:ascii="Times New Roman" w:hAnsi="Times New Roman" w:cs="Times New Roman"/>
          <w:b/>
          <w:bCs/>
          <w:color w:val="auto"/>
          <w:sz w:val="24"/>
          <w:szCs w:val="24"/>
        </w:rPr>
        <w:t xml:space="preserve">Figure </w:t>
      </w:r>
      <w:r w:rsidRPr="00DB15C5">
        <w:rPr>
          <w:rFonts w:ascii="Times New Roman" w:hAnsi="Times New Roman" w:cs="Times New Roman"/>
          <w:b/>
          <w:bCs/>
          <w:color w:val="auto"/>
          <w:sz w:val="24"/>
          <w:szCs w:val="24"/>
        </w:rPr>
        <w:fldChar w:fldCharType="begin"/>
      </w:r>
      <w:r w:rsidRPr="00DB15C5">
        <w:rPr>
          <w:rFonts w:ascii="Times New Roman" w:hAnsi="Times New Roman" w:cs="Times New Roman"/>
          <w:b/>
          <w:bCs/>
          <w:color w:val="auto"/>
          <w:sz w:val="24"/>
          <w:szCs w:val="24"/>
        </w:rPr>
        <w:instrText xml:space="preserve"> SEQ Figure \* ARABIC </w:instrText>
      </w:r>
      <w:r w:rsidRPr="00DB15C5">
        <w:rPr>
          <w:rFonts w:ascii="Times New Roman" w:hAnsi="Times New Roman" w:cs="Times New Roman"/>
          <w:b/>
          <w:bCs/>
          <w:color w:val="auto"/>
          <w:sz w:val="24"/>
          <w:szCs w:val="24"/>
        </w:rPr>
        <w:fldChar w:fldCharType="separate"/>
      </w:r>
      <w:r w:rsidRPr="00DB15C5">
        <w:rPr>
          <w:rFonts w:ascii="Times New Roman" w:hAnsi="Times New Roman" w:cs="Times New Roman"/>
          <w:b/>
          <w:bCs/>
          <w:color w:val="auto"/>
          <w:sz w:val="24"/>
          <w:szCs w:val="24"/>
        </w:rPr>
        <w:t>1</w:t>
      </w:r>
      <w:r w:rsidRPr="00DB15C5">
        <w:rPr>
          <w:rFonts w:ascii="Times New Roman" w:hAnsi="Times New Roman" w:cs="Times New Roman"/>
          <w:b/>
          <w:bCs/>
          <w:color w:val="auto"/>
          <w:sz w:val="24"/>
          <w:szCs w:val="24"/>
        </w:rPr>
        <w:fldChar w:fldCharType="end"/>
      </w:r>
      <w:bookmarkEnd w:id="8"/>
      <w:r w:rsidRPr="00DB15C5">
        <w:rPr>
          <w:rFonts w:ascii="Times New Roman" w:hAnsi="Times New Roman" w:cs="Times New Roman"/>
          <w:b/>
          <w:bCs/>
          <w:color w:val="auto"/>
          <w:sz w:val="24"/>
          <w:szCs w:val="24"/>
        </w:rPr>
        <w:t xml:space="preserve"> | Comparison of Levallois flakes vs non-Levallois flakes and </w:t>
      </w:r>
      <w:proofErr w:type="spellStart"/>
      <w:r w:rsidRPr="00DB15C5">
        <w:rPr>
          <w:rFonts w:ascii="Times New Roman" w:hAnsi="Times New Roman" w:cs="Times New Roman"/>
          <w:b/>
          <w:bCs/>
          <w:color w:val="auto"/>
          <w:sz w:val="24"/>
          <w:szCs w:val="24"/>
        </w:rPr>
        <w:t>Quina</w:t>
      </w:r>
      <w:proofErr w:type="spellEnd"/>
      <w:r w:rsidRPr="00DB15C5">
        <w:rPr>
          <w:rFonts w:ascii="Times New Roman" w:hAnsi="Times New Roman" w:cs="Times New Roman"/>
          <w:b/>
          <w:bCs/>
          <w:color w:val="auto"/>
          <w:sz w:val="24"/>
          <w:szCs w:val="24"/>
        </w:rPr>
        <w:t xml:space="preserve"> tools vs non-</w:t>
      </w:r>
      <w:proofErr w:type="spellStart"/>
      <w:r w:rsidRPr="00DB15C5">
        <w:rPr>
          <w:rFonts w:ascii="Times New Roman" w:hAnsi="Times New Roman" w:cs="Times New Roman"/>
          <w:b/>
          <w:bCs/>
          <w:color w:val="auto"/>
          <w:sz w:val="24"/>
          <w:szCs w:val="24"/>
        </w:rPr>
        <w:t>Quina</w:t>
      </w:r>
      <w:proofErr w:type="spellEnd"/>
      <w:r w:rsidRPr="00DB15C5">
        <w:rPr>
          <w:rFonts w:ascii="Times New Roman" w:hAnsi="Times New Roman" w:cs="Times New Roman"/>
          <w:b/>
          <w:bCs/>
          <w:color w:val="auto"/>
          <w:sz w:val="24"/>
          <w:szCs w:val="24"/>
        </w:rPr>
        <w:t xml:space="preserve"> tools.</w:t>
      </w:r>
      <w:r>
        <w:rPr>
          <w:b/>
          <w:bCs/>
        </w:rPr>
        <w:t xml:space="preserve"> </w:t>
      </w:r>
      <w:r w:rsidRPr="00DB15C5">
        <w:rPr>
          <w:rFonts w:ascii="Times New Roman" w:eastAsiaTheme="minorEastAsia" w:hAnsi="Times New Roman" w:cs="Times New Roman"/>
          <w:color w:val="auto"/>
          <w:sz w:val="24"/>
          <w:szCs w:val="24"/>
          <w:lang w:eastAsia="zh-CN"/>
        </w:rPr>
        <w:t xml:space="preserve">(A – C) Histograms showing comparison between Levallois flakes and non-Levallois flakes on mass, maximum dimension and thickness at 50% of maximum dimension. (D) Histograms showing comparison of thickness distributions between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at different locations on the flake (25%, 50% and 75% at maximum dimension). (E) Histogram of edge angles between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(F) Histograms of GIUR of </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and non-</w:t>
      </w:r>
      <w:proofErr w:type="spellStart"/>
      <w:r w:rsidRPr="00DB15C5">
        <w:rPr>
          <w:rFonts w:ascii="Times New Roman" w:eastAsiaTheme="minorEastAsia" w:hAnsi="Times New Roman" w:cs="Times New Roman"/>
          <w:color w:val="auto"/>
          <w:sz w:val="24"/>
          <w:szCs w:val="24"/>
          <w:lang w:eastAsia="zh-CN"/>
        </w:rPr>
        <w:t>Quina</w:t>
      </w:r>
      <w:proofErr w:type="spellEnd"/>
      <w:r w:rsidRPr="00DB15C5">
        <w:rPr>
          <w:rFonts w:ascii="Times New Roman" w:eastAsiaTheme="minorEastAsia" w:hAnsi="Times New Roman" w:cs="Times New Roman"/>
          <w:color w:val="auto"/>
          <w:sz w:val="24"/>
          <w:szCs w:val="24"/>
          <w:lang w:eastAsia="zh-CN"/>
        </w:rPr>
        <w:t xml:space="preserve"> tools, also showing a density line to reveal the details of the distribution of GIUR values.</w:t>
      </w:r>
    </w:p>
    <w:p w14:paraId="77EF2B1F" w14:textId="77777777" w:rsidR="00BC2E2D" w:rsidRPr="00D35CA5" w:rsidRDefault="00BC2E2D" w:rsidP="00BC2E2D">
      <w:pPr>
        <w:keepNext/>
        <w:autoSpaceDE w:val="0"/>
        <w:autoSpaceDN w:val="0"/>
        <w:adjustRightInd w:val="0"/>
        <w:spacing w:line="360" w:lineRule="auto"/>
      </w:pPr>
      <w:r w:rsidRPr="00CF4BF7">
        <w:rPr>
          <w:snapToGrid w:val="0"/>
          <w:color w:val="000000"/>
          <w:w w:val="0"/>
          <w:sz w:val="0"/>
          <w:szCs w:val="0"/>
          <w:u w:color="000000"/>
          <w:bdr w:val="none" w:sz="0" w:space="0" w:color="000000"/>
          <w:shd w:val="clear" w:color="000000" w:fill="000000"/>
          <w:lang w:val="x-none" w:eastAsia="x-none" w:bidi="x-none"/>
        </w:rPr>
        <w:lastRenderedPageBreak/>
        <w:t xml:space="preserve"> </w:t>
      </w:r>
      <w:r w:rsidRPr="00A55E8F">
        <w:rPr>
          <w:snapToGrid w:val="0"/>
          <w:color w:val="000000"/>
          <w:w w:val="0"/>
          <w:sz w:val="0"/>
          <w:szCs w:val="0"/>
          <w:u w:color="000000"/>
          <w:bdr w:val="none" w:sz="0" w:space="0" w:color="000000"/>
          <w:shd w:val="clear" w:color="000000" w:fill="000000"/>
          <w:lang w:val="x-none" w:eastAsia="x-none" w:bidi="x-none"/>
        </w:rPr>
        <w:t xml:space="preserve"> </w:t>
      </w:r>
      <w:r w:rsidRPr="00A55E8F">
        <w:rPr>
          <w:noProof/>
          <w:snapToGrid w:val="0"/>
          <w:color w:val="000000"/>
          <w:w w:val="0"/>
          <w:sz w:val="0"/>
          <w:szCs w:val="0"/>
          <w:u w:color="000000"/>
          <w:bdr w:val="none" w:sz="0" w:space="0" w:color="000000"/>
          <w:shd w:val="clear" w:color="000000" w:fill="000000"/>
          <w:lang w:val="x-none" w:eastAsia="x-none" w:bidi="x-none"/>
        </w:rPr>
        <w:drawing>
          <wp:inline distT="0" distB="0" distL="0" distR="0" wp14:anchorId="7949CFEF" wp14:editId="1FBAF0EC">
            <wp:extent cx="5708650" cy="4913008"/>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1437" cy="4941225"/>
                    </a:xfrm>
                    <a:prstGeom prst="rect">
                      <a:avLst/>
                    </a:prstGeom>
                    <a:noFill/>
                    <a:ln>
                      <a:noFill/>
                    </a:ln>
                  </pic:spPr>
                </pic:pic>
              </a:graphicData>
            </a:graphic>
          </wp:inline>
        </w:drawing>
      </w:r>
    </w:p>
    <w:p w14:paraId="2D564D15" w14:textId="5E18D111" w:rsidR="00BC2E2D" w:rsidRPr="00D35CA5" w:rsidRDefault="00BC2E2D" w:rsidP="003E6EC7">
      <w:pPr>
        <w:pStyle w:val="1"/>
      </w:pPr>
      <w:bookmarkStart w:id="9" w:name="_Ref39014546"/>
      <w:bookmarkStart w:id="10" w:name="_Ref3901453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2</w:t>
      </w:r>
      <w:r w:rsidRPr="003E6EC7">
        <w:rPr>
          <w:rFonts w:ascii="Times New Roman" w:hAnsi="Times New Roman" w:cs="Times New Roman"/>
          <w:b/>
          <w:bCs/>
          <w:color w:val="auto"/>
          <w:sz w:val="24"/>
          <w:szCs w:val="24"/>
        </w:rPr>
        <w:fldChar w:fldCharType="end"/>
      </w:r>
      <w:bookmarkEnd w:id="9"/>
      <w:r w:rsidRPr="003E6EC7">
        <w:rPr>
          <w:rFonts w:ascii="Times New Roman" w:hAnsi="Times New Roman" w:cs="Times New Roman"/>
          <w:b/>
          <w:bCs/>
          <w:color w:val="auto"/>
          <w:sz w:val="24"/>
          <w:szCs w:val="24"/>
        </w:rPr>
        <w:t xml:space="preserve"> | Discoid cores</w:t>
      </w:r>
      <w:bookmarkEnd w:id="10"/>
      <w:r w:rsidR="003E6EC7" w:rsidRPr="003E6EC7">
        <w:rPr>
          <w:rFonts w:ascii="Times New Roman" w:hAnsi="Times New Roman" w:cs="Times New Roman"/>
          <w:b/>
          <w:bCs/>
          <w:color w:val="auto"/>
          <w:sz w:val="24"/>
          <w:szCs w:val="24"/>
        </w:rPr>
        <w:t xml:space="preserve"> and flakes</w:t>
      </w:r>
      <w:r w:rsidRPr="003E6EC7">
        <w:rPr>
          <w:rFonts w:ascii="Times New Roman" w:hAnsi="Times New Roman" w:cs="Times New Roman"/>
          <w:b/>
          <w:bCs/>
          <w:color w:val="auto"/>
          <w:sz w:val="24"/>
          <w:szCs w:val="24"/>
        </w:rPr>
        <w:t xml:space="preserve">. </w:t>
      </w:r>
      <w:r w:rsidRPr="003E6EC7">
        <w:rPr>
          <w:rFonts w:ascii="Times New Roman" w:eastAsiaTheme="minorEastAsia" w:hAnsi="Times New Roman" w:cs="Times New Roman"/>
          <w:color w:val="auto"/>
          <w:sz w:val="24"/>
          <w:szCs w:val="24"/>
          <w:lang w:eastAsia="zh-CN"/>
        </w:rPr>
        <w:t xml:space="preserve">(a-c): scheme, sketch and photo of a discoid core, the white arrows show the directions of removals. The core is formed by two surfaces, with radioactive recurrent scars from two production phases left on each surface (one surface is complete peripheral exploitation and the other is partial peripheral exploitation). (d): </w:t>
      </w:r>
      <w:r w:rsidRPr="003E6EC7">
        <w:rPr>
          <w:rFonts w:ascii="Times New Roman" w:eastAsiaTheme="minorEastAsia" w:hAnsi="Times New Roman" w:cs="Times New Roman" w:hint="eastAsia"/>
          <w:color w:val="auto"/>
          <w:sz w:val="24"/>
          <w:szCs w:val="24"/>
          <w:lang w:eastAsia="zh-CN"/>
        </w:rPr>
        <w:t>photo</w:t>
      </w:r>
      <w:r w:rsidRPr="003E6EC7">
        <w:rPr>
          <w:rFonts w:ascii="Times New Roman" w:eastAsiaTheme="minorEastAsia" w:hAnsi="Times New Roman" w:cs="Times New Roman"/>
          <w:color w:val="auto"/>
          <w:sz w:val="24"/>
          <w:szCs w:val="24"/>
          <w:lang w:eastAsia="zh-CN"/>
        </w:rPr>
        <w:t xml:space="preserve"> </w:t>
      </w:r>
      <w:r w:rsidRPr="003E6EC7">
        <w:rPr>
          <w:rFonts w:ascii="Times New Roman" w:eastAsiaTheme="minorEastAsia" w:hAnsi="Times New Roman" w:cs="Times New Roman" w:hint="eastAsia"/>
          <w:color w:val="auto"/>
          <w:sz w:val="24"/>
          <w:szCs w:val="24"/>
          <w:lang w:eastAsia="zh-CN"/>
        </w:rPr>
        <w:t>and</w:t>
      </w:r>
      <w:r w:rsidRPr="003E6EC7">
        <w:rPr>
          <w:rFonts w:ascii="Times New Roman" w:eastAsiaTheme="minorEastAsia" w:hAnsi="Times New Roman" w:cs="Times New Roman"/>
          <w:color w:val="auto"/>
          <w:sz w:val="24"/>
          <w:szCs w:val="24"/>
          <w:lang w:eastAsia="zh-CN"/>
        </w:rPr>
        <w:t xml:space="preserve"> scheme of another discoid core. The black arrows show the directions of the centripetal removals on the debitage surface. The other surface is minimally exploited. (e-f): pseudo Levallois point. (g): triangle flake with a main triangular scar covers the dorsal surface. Schematic model sketch shows two types of discoidal reduction patterns.  </w:t>
      </w:r>
    </w:p>
    <w:p w14:paraId="62D7EC2E" w14:textId="77777777" w:rsidR="00BC2E2D" w:rsidRPr="00D35CA5" w:rsidRDefault="00BC2E2D" w:rsidP="00BC2E2D">
      <w:pPr>
        <w:keepNext/>
      </w:pPr>
      <w:r w:rsidRPr="00591215">
        <w:rPr>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1B95331" wp14:editId="1DB96741">
            <wp:extent cx="5731510" cy="35553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108C7A7A" w14:textId="357EDF9E" w:rsidR="00BC2E2D" w:rsidRPr="003E6EC7" w:rsidRDefault="00BC2E2D" w:rsidP="003E6EC7">
      <w:pPr>
        <w:pStyle w:val="1"/>
        <w:rPr>
          <w:rFonts w:ascii="Times New Roman" w:eastAsiaTheme="minorEastAsia" w:hAnsi="Times New Roman" w:cs="Times New Roman"/>
          <w:color w:val="auto"/>
          <w:sz w:val="24"/>
          <w:szCs w:val="24"/>
          <w:lang w:eastAsia="zh-CN"/>
        </w:rPr>
      </w:pPr>
      <w:bookmarkStart w:id="11" w:name="_Ref39014797"/>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3</w:t>
      </w:r>
      <w:r w:rsidRPr="003E6EC7">
        <w:rPr>
          <w:rFonts w:ascii="Times New Roman" w:hAnsi="Times New Roman" w:cs="Times New Roman"/>
          <w:b/>
          <w:bCs/>
          <w:color w:val="auto"/>
          <w:sz w:val="24"/>
          <w:szCs w:val="24"/>
        </w:rPr>
        <w:fldChar w:fldCharType="end"/>
      </w:r>
      <w:bookmarkEnd w:id="11"/>
      <w:r w:rsidRPr="003E6EC7">
        <w:rPr>
          <w:rFonts w:ascii="Times New Roman" w:hAnsi="Times New Roman" w:cs="Times New Roman"/>
          <w:b/>
          <w:bCs/>
          <w:color w:val="auto"/>
          <w:sz w:val="24"/>
          <w:szCs w:val="24"/>
        </w:rPr>
        <w:t xml:space="preserve"> | </w:t>
      </w:r>
      <w:proofErr w:type="spellStart"/>
      <w:r w:rsidRPr="003E6EC7">
        <w:rPr>
          <w:rFonts w:ascii="Times New Roman" w:hAnsi="Times New Roman" w:cs="Times New Roman"/>
          <w:b/>
          <w:bCs/>
          <w:color w:val="auto"/>
          <w:sz w:val="24"/>
          <w:szCs w:val="24"/>
        </w:rPr>
        <w:t>Quina</w:t>
      </w:r>
      <w:proofErr w:type="spellEnd"/>
      <w:r w:rsidRPr="003E6EC7">
        <w:rPr>
          <w:rFonts w:ascii="Times New Roman" w:hAnsi="Times New Roman" w:cs="Times New Roman"/>
          <w:b/>
          <w:bCs/>
          <w:color w:val="auto"/>
          <w:sz w:val="24"/>
          <w:szCs w:val="24"/>
        </w:rPr>
        <w:t xml:space="preserve"> tools and retouched blank.</w:t>
      </w:r>
      <w:r w:rsidRPr="003E6EC7">
        <w:rPr>
          <w:rFonts w:ascii="Times New Roman" w:eastAsiaTheme="minorEastAsia" w:hAnsi="Times New Roman" w:cs="Times New Roman"/>
          <w:color w:val="auto"/>
          <w:sz w:val="24"/>
          <w:szCs w:val="24"/>
          <w:lang w:eastAsia="zh-CN"/>
        </w:rPr>
        <w:t xml:space="preserve"> (a-e): </w:t>
      </w:r>
      <w:proofErr w:type="spellStart"/>
      <w:r w:rsidRPr="003E6EC7">
        <w:rPr>
          <w:rFonts w:ascii="Times New Roman" w:eastAsiaTheme="minorEastAsia" w:hAnsi="Times New Roman" w:cs="Times New Roman"/>
          <w:color w:val="auto"/>
          <w:sz w:val="24"/>
          <w:szCs w:val="24"/>
          <w:lang w:eastAsia="zh-CN"/>
        </w:rPr>
        <w:t>Quina</w:t>
      </w:r>
      <w:proofErr w:type="spellEnd"/>
      <w:r w:rsidRPr="003E6EC7">
        <w:rPr>
          <w:rFonts w:ascii="Times New Roman" w:eastAsiaTheme="minorEastAsia" w:hAnsi="Times New Roman" w:cs="Times New Roman"/>
          <w:color w:val="auto"/>
          <w:sz w:val="24"/>
          <w:szCs w:val="24"/>
          <w:lang w:eastAsia="zh-CN"/>
        </w:rPr>
        <w:t xml:space="preserve"> scrapers with stepped retouching scars that obtained from several phases of retouching. The white boxes on each tool edge show the areas of which the zoomed details on the right. (f): a blank, possibly achieved from </w:t>
      </w:r>
      <w:proofErr w:type="spellStart"/>
      <w:r w:rsidRPr="003E6EC7">
        <w:rPr>
          <w:rFonts w:ascii="Times New Roman" w:eastAsiaTheme="minorEastAsia" w:hAnsi="Times New Roman" w:cs="Times New Roman"/>
          <w:color w:val="auto"/>
          <w:sz w:val="24"/>
          <w:szCs w:val="24"/>
          <w:lang w:eastAsia="zh-CN"/>
        </w:rPr>
        <w:t>Quina</w:t>
      </w:r>
      <w:proofErr w:type="spellEnd"/>
      <w:r w:rsidRPr="003E6EC7">
        <w:rPr>
          <w:rFonts w:ascii="Times New Roman" w:eastAsiaTheme="minorEastAsia" w:hAnsi="Times New Roman" w:cs="Times New Roman"/>
          <w:color w:val="auto"/>
          <w:sz w:val="24"/>
          <w:szCs w:val="24"/>
          <w:lang w:eastAsia="zh-CN"/>
        </w:rPr>
        <w:t xml:space="preserve"> reduction, and then was retouched into scraper, the yellow oblique triangle below is the cross-section of the blank. </w:t>
      </w:r>
    </w:p>
    <w:p w14:paraId="6F9F5817" w14:textId="77777777" w:rsidR="005D267E" w:rsidRPr="00D35CA5" w:rsidRDefault="005D267E" w:rsidP="005D267E">
      <w:pPr>
        <w:keepNext/>
        <w:spacing w:line="360" w:lineRule="auto"/>
        <w:jc w:val="both"/>
      </w:pPr>
      <w:r w:rsidRPr="00A55E8F">
        <w:rPr>
          <w:noProof/>
        </w:rPr>
        <w:lastRenderedPageBreak/>
        <w:drawing>
          <wp:inline distT="0" distB="0" distL="0" distR="0" wp14:anchorId="4C86F676" wp14:editId="70A9E6A1">
            <wp:extent cx="5731510" cy="43154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4F034BFD" w14:textId="77777777" w:rsidR="005D267E" w:rsidRPr="0081667D" w:rsidRDefault="005D267E" w:rsidP="003E6EC7">
      <w:pPr>
        <w:pStyle w:val="1"/>
        <w:rPr>
          <w:b/>
          <w:bCs/>
        </w:rPr>
      </w:pPr>
      <w:bookmarkStart w:id="12" w:name="_Ref39017669"/>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4</w:t>
      </w:r>
      <w:r w:rsidRPr="003E6EC7">
        <w:rPr>
          <w:rFonts w:ascii="Times New Roman" w:hAnsi="Times New Roman" w:cs="Times New Roman"/>
          <w:b/>
          <w:bCs/>
          <w:color w:val="auto"/>
          <w:sz w:val="24"/>
          <w:szCs w:val="24"/>
        </w:rPr>
        <w:fldChar w:fldCharType="end"/>
      </w:r>
      <w:bookmarkEnd w:id="12"/>
      <w:r w:rsidRPr="003E6EC7">
        <w:rPr>
          <w:rFonts w:ascii="Times New Roman" w:hAnsi="Times New Roman" w:cs="Times New Roman"/>
          <w:b/>
          <w:bCs/>
          <w:color w:val="auto"/>
          <w:sz w:val="24"/>
          <w:szCs w:val="24"/>
        </w:rPr>
        <w:t xml:space="preserve"> | Core-on-flakes cores and flakes.</w:t>
      </w:r>
      <w:r w:rsidRPr="0081667D">
        <w:rPr>
          <w:b/>
          <w:bCs/>
        </w:rPr>
        <w:t xml:space="preserve"> </w:t>
      </w:r>
      <w:r w:rsidRPr="003E6EC7">
        <w:rPr>
          <w:rFonts w:ascii="Times New Roman" w:eastAsiaTheme="minorEastAsia" w:hAnsi="Times New Roman" w:cs="Times New Roman"/>
          <w:color w:val="auto"/>
          <w:sz w:val="24"/>
          <w:szCs w:val="24"/>
          <w:lang w:eastAsia="zh-CN"/>
        </w:rPr>
        <w:t>(a-</w:t>
      </w:r>
      <w:proofErr w:type="spellStart"/>
      <w:proofErr w:type="gramStart"/>
      <w:r w:rsidRPr="003E6EC7">
        <w:rPr>
          <w:rFonts w:ascii="Times New Roman" w:eastAsiaTheme="minorEastAsia" w:hAnsi="Times New Roman" w:cs="Times New Roman"/>
          <w:color w:val="auto"/>
          <w:sz w:val="24"/>
          <w:szCs w:val="24"/>
          <w:lang w:eastAsia="zh-CN"/>
        </w:rPr>
        <w:t>c,e</w:t>
      </w:r>
      <w:proofErr w:type="spellEnd"/>
      <w:proofErr w:type="gramEnd"/>
      <w:r w:rsidRPr="003E6EC7">
        <w:rPr>
          <w:rFonts w:ascii="Times New Roman" w:eastAsiaTheme="minorEastAsia" w:hAnsi="Times New Roman" w:cs="Times New Roman"/>
          <w:color w:val="auto"/>
          <w:sz w:val="24"/>
          <w:szCs w:val="24"/>
          <w:lang w:eastAsia="zh-CN"/>
        </w:rPr>
        <w:t>): truncated faceted pieces with flake scars left on the ventral side of the origin flake. (</w:t>
      </w:r>
      <w:proofErr w:type="spellStart"/>
      <w:proofErr w:type="gramStart"/>
      <w:r w:rsidRPr="003E6EC7">
        <w:rPr>
          <w:rFonts w:ascii="Times New Roman" w:eastAsiaTheme="minorEastAsia" w:hAnsi="Times New Roman" w:cs="Times New Roman"/>
          <w:color w:val="auto"/>
          <w:sz w:val="24"/>
          <w:szCs w:val="24"/>
          <w:lang w:eastAsia="zh-CN"/>
        </w:rPr>
        <w:t>d,g</w:t>
      </w:r>
      <w:proofErr w:type="spellEnd"/>
      <w:proofErr w:type="gramEnd"/>
      <w:r w:rsidRPr="003E6EC7">
        <w:rPr>
          <w:rFonts w:ascii="Times New Roman" w:eastAsiaTheme="minorEastAsia" w:hAnsi="Times New Roman" w:cs="Times New Roman"/>
          <w:color w:val="auto"/>
          <w:sz w:val="24"/>
          <w:szCs w:val="24"/>
          <w:lang w:eastAsia="zh-CN"/>
        </w:rPr>
        <w:t xml:space="preserve">): </w:t>
      </w:r>
      <w:proofErr w:type="spellStart"/>
      <w:r w:rsidRPr="003E6EC7">
        <w:rPr>
          <w:rFonts w:ascii="Times New Roman" w:eastAsiaTheme="minorEastAsia" w:hAnsi="Times New Roman" w:cs="Times New Roman"/>
          <w:color w:val="auto"/>
          <w:sz w:val="24"/>
          <w:szCs w:val="24"/>
          <w:lang w:eastAsia="zh-CN"/>
        </w:rPr>
        <w:t>Kombewa</w:t>
      </w:r>
      <w:proofErr w:type="spellEnd"/>
      <w:r w:rsidRPr="003E6EC7">
        <w:rPr>
          <w:rFonts w:ascii="Times New Roman" w:eastAsiaTheme="minorEastAsia" w:hAnsi="Times New Roman" w:cs="Times New Roman"/>
          <w:color w:val="auto"/>
          <w:sz w:val="24"/>
          <w:szCs w:val="24"/>
          <w:lang w:eastAsia="zh-CN"/>
        </w:rPr>
        <w:t xml:space="preserve"> cores with the proximal end being detached. (</w:t>
      </w:r>
      <w:proofErr w:type="spellStart"/>
      <w:proofErr w:type="gramStart"/>
      <w:r w:rsidRPr="003E6EC7">
        <w:rPr>
          <w:rFonts w:ascii="Times New Roman" w:eastAsiaTheme="minorEastAsia" w:hAnsi="Times New Roman" w:cs="Times New Roman"/>
          <w:color w:val="auto"/>
          <w:sz w:val="24"/>
          <w:szCs w:val="24"/>
          <w:lang w:eastAsia="zh-CN"/>
        </w:rPr>
        <w:t>f,i</w:t>
      </w:r>
      <w:proofErr w:type="spellEnd"/>
      <w:proofErr w:type="gramEnd"/>
      <w:r w:rsidRPr="003E6EC7">
        <w:rPr>
          <w:rFonts w:ascii="Times New Roman" w:eastAsiaTheme="minorEastAsia" w:hAnsi="Times New Roman" w:cs="Times New Roman"/>
          <w:color w:val="auto"/>
          <w:sz w:val="24"/>
          <w:szCs w:val="24"/>
          <w:lang w:eastAsia="zh-CN"/>
        </w:rPr>
        <w:t xml:space="preserve">): </w:t>
      </w:r>
      <w:proofErr w:type="spellStart"/>
      <w:r w:rsidRPr="003E6EC7">
        <w:rPr>
          <w:rFonts w:ascii="Times New Roman" w:eastAsiaTheme="minorEastAsia" w:hAnsi="Times New Roman" w:cs="Times New Roman"/>
          <w:color w:val="auto"/>
          <w:sz w:val="24"/>
          <w:szCs w:val="24"/>
          <w:lang w:eastAsia="zh-CN"/>
        </w:rPr>
        <w:t>Kombewa</w:t>
      </w:r>
      <w:proofErr w:type="spellEnd"/>
      <w:r w:rsidRPr="003E6EC7">
        <w:rPr>
          <w:rFonts w:ascii="Times New Roman" w:eastAsiaTheme="minorEastAsia" w:hAnsi="Times New Roman" w:cs="Times New Roman"/>
          <w:color w:val="auto"/>
          <w:sz w:val="24"/>
          <w:szCs w:val="24"/>
          <w:lang w:eastAsia="zh-CN"/>
        </w:rPr>
        <w:t xml:space="preserve"> flakes consist of two ventral surfaces.</w:t>
      </w:r>
      <w:r>
        <w:t xml:space="preserve"> </w:t>
      </w:r>
    </w:p>
    <w:p w14:paraId="5F558A16" w14:textId="77777777" w:rsidR="005D267E" w:rsidRPr="005D267E" w:rsidRDefault="005D267E" w:rsidP="005D267E"/>
    <w:p w14:paraId="78436505" w14:textId="77777777" w:rsidR="00BC2E2D" w:rsidRPr="00D35CA5" w:rsidRDefault="00BC2E2D" w:rsidP="00BC2E2D">
      <w:pPr>
        <w:keepNext/>
        <w:spacing w:line="360" w:lineRule="auto"/>
        <w:jc w:val="both"/>
      </w:pPr>
      <w:r w:rsidRPr="00287BBE">
        <w:rPr>
          <w:noProof/>
        </w:rPr>
        <w:lastRenderedPageBreak/>
        <w:drawing>
          <wp:inline distT="0" distB="0" distL="0" distR="0" wp14:anchorId="6CBAE407" wp14:editId="58CAE251">
            <wp:extent cx="5731510" cy="66065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606540"/>
                    </a:xfrm>
                    <a:prstGeom prst="rect">
                      <a:avLst/>
                    </a:prstGeom>
                    <a:noFill/>
                    <a:ln>
                      <a:noFill/>
                    </a:ln>
                  </pic:spPr>
                </pic:pic>
              </a:graphicData>
            </a:graphic>
          </wp:inline>
        </w:drawing>
      </w:r>
    </w:p>
    <w:p w14:paraId="38B4432D" w14:textId="09DC36A4" w:rsidR="008C6AB8" w:rsidRPr="003E6EC7" w:rsidRDefault="00BC2E2D" w:rsidP="003E6EC7">
      <w:pPr>
        <w:pStyle w:val="1"/>
        <w:rPr>
          <w:b/>
          <w:bCs/>
        </w:rPr>
      </w:pPr>
      <w:bookmarkStart w:id="13" w:name="_Ref39017880"/>
      <w:r w:rsidRPr="003E6EC7">
        <w:rPr>
          <w:rFonts w:ascii="Times New Roman" w:hAnsi="Times New Roman" w:cs="Times New Roman"/>
          <w:b/>
          <w:bCs/>
          <w:color w:val="auto"/>
          <w:sz w:val="24"/>
          <w:szCs w:val="24"/>
        </w:rPr>
        <w:t xml:space="preserve">Figure </w:t>
      </w:r>
      <w:r w:rsidRPr="003E6EC7">
        <w:rPr>
          <w:rFonts w:ascii="Times New Roman" w:hAnsi="Times New Roman" w:cs="Times New Roman"/>
          <w:b/>
          <w:bCs/>
          <w:color w:val="auto"/>
          <w:sz w:val="24"/>
          <w:szCs w:val="24"/>
        </w:rPr>
        <w:fldChar w:fldCharType="begin"/>
      </w:r>
      <w:r w:rsidRPr="003E6EC7">
        <w:rPr>
          <w:rFonts w:ascii="Times New Roman" w:hAnsi="Times New Roman" w:cs="Times New Roman"/>
          <w:b/>
          <w:bCs/>
          <w:color w:val="auto"/>
          <w:sz w:val="24"/>
          <w:szCs w:val="24"/>
        </w:rPr>
        <w:instrText xml:space="preserve"> SEQ Figure \* ARABIC </w:instrText>
      </w:r>
      <w:r w:rsidRPr="003E6EC7">
        <w:rPr>
          <w:rFonts w:ascii="Times New Roman" w:hAnsi="Times New Roman" w:cs="Times New Roman"/>
          <w:b/>
          <w:bCs/>
          <w:color w:val="auto"/>
          <w:sz w:val="24"/>
          <w:szCs w:val="24"/>
        </w:rPr>
        <w:fldChar w:fldCharType="separate"/>
      </w:r>
      <w:r w:rsidRPr="003E6EC7">
        <w:rPr>
          <w:rFonts w:ascii="Times New Roman" w:hAnsi="Times New Roman" w:cs="Times New Roman"/>
          <w:b/>
          <w:bCs/>
          <w:color w:val="auto"/>
          <w:sz w:val="24"/>
          <w:szCs w:val="24"/>
        </w:rPr>
        <w:t>5</w:t>
      </w:r>
      <w:r w:rsidRPr="003E6EC7">
        <w:rPr>
          <w:rFonts w:ascii="Times New Roman" w:hAnsi="Times New Roman" w:cs="Times New Roman"/>
          <w:b/>
          <w:bCs/>
          <w:color w:val="auto"/>
          <w:sz w:val="24"/>
          <w:szCs w:val="24"/>
        </w:rPr>
        <w:fldChar w:fldCharType="end"/>
      </w:r>
      <w:bookmarkEnd w:id="13"/>
      <w:r w:rsidRPr="003E6EC7">
        <w:rPr>
          <w:rFonts w:ascii="Times New Roman" w:hAnsi="Times New Roman" w:cs="Times New Roman"/>
          <w:b/>
          <w:bCs/>
          <w:color w:val="auto"/>
          <w:sz w:val="24"/>
          <w:szCs w:val="24"/>
        </w:rPr>
        <w:t xml:space="preserve"> | Volumetric cores.</w:t>
      </w:r>
      <w:r>
        <w:rPr>
          <w:b/>
          <w:bCs/>
        </w:rPr>
        <w:t xml:space="preserve"> </w:t>
      </w:r>
      <w:r w:rsidRPr="003E6EC7">
        <w:rPr>
          <w:rFonts w:ascii="Times New Roman" w:eastAsiaTheme="minorEastAsia" w:hAnsi="Times New Roman" w:cs="Times New Roman"/>
          <w:color w:val="auto"/>
          <w:sz w:val="24"/>
          <w:szCs w:val="24"/>
          <w:lang w:eastAsia="zh-CN"/>
        </w:rPr>
        <w:t>(a): scheme and photo of a volumetric core, from which 3 object products are detached. The platform of striking are</w:t>
      </w:r>
      <w:r w:rsidRPr="003E6EC7">
        <w:rPr>
          <w:rFonts w:ascii="Times New Roman" w:eastAsiaTheme="minorEastAsia" w:hAnsi="Times New Roman" w:cs="Times New Roman" w:hint="eastAsia"/>
          <w:color w:val="auto"/>
          <w:sz w:val="24"/>
          <w:szCs w:val="24"/>
          <w:lang w:eastAsia="zh-CN"/>
        </w:rPr>
        <w:t>a</w:t>
      </w:r>
      <w:r w:rsidRPr="003E6EC7">
        <w:rPr>
          <w:rFonts w:ascii="Times New Roman" w:eastAsiaTheme="minorEastAsia" w:hAnsi="Times New Roman" w:cs="Times New Roman"/>
          <w:color w:val="auto"/>
          <w:sz w:val="24"/>
          <w:szCs w:val="24"/>
          <w:lang w:eastAsia="zh-CN"/>
        </w:rPr>
        <w:t xml:space="preserve"> is prepared and the lateral part of the volume is removed in order to preparing the flaking surface. (b): scheme, photo and sketch of another volumetric core, from which successive end-products were achieved. Platform of the end products are prepared. Lateral parts of flaking surface are removed in order to narrow the flaking surface. (c): scheme and photo of another volumetric core. The black arrows with black circle show the directions and impacts of removals. The volume reduction has two phases. The first reduction was successful, yielding two oriented products, while the subsequent reduction failed but took away the proximal of previous removals. Striking platform and lateral of flaking surface is somewhat prepared </w:t>
      </w:r>
      <w:bookmarkStart w:id="14" w:name="_Hlk71748903"/>
      <w:r w:rsidRPr="003E6EC7">
        <w:rPr>
          <w:rFonts w:ascii="Times New Roman" w:eastAsiaTheme="minorEastAsia" w:hAnsi="Times New Roman" w:cs="Times New Roman"/>
          <w:color w:val="auto"/>
          <w:sz w:val="24"/>
          <w:szCs w:val="24"/>
          <w:lang w:eastAsia="zh-CN"/>
        </w:rPr>
        <w:t>Schematic model</w:t>
      </w:r>
      <w:bookmarkEnd w:id="14"/>
      <w:r w:rsidRPr="003E6EC7">
        <w:rPr>
          <w:rFonts w:ascii="Times New Roman" w:eastAsiaTheme="minorEastAsia" w:hAnsi="Times New Roman" w:cs="Times New Roman"/>
          <w:color w:val="auto"/>
          <w:sz w:val="24"/>
          <w:szCs w:val="24"/>
          <w:lang w:eastAsia="zh-CN"/>
        </w:rPr>
        <w:t xml:space="preserve"> sketch shows the reduction patterns of volumetric cores. </w:t>
      </w:r>
    </w:p>
    <w:sectPr w:rsidR="008C6AB8" w:rsidRPr="003E6EC7" w:rsidSect="005E57E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6D791" w14:textId="77777777" w:rsidR="006C76ED" w:rsidRDefault="006C76ED" w:rsidP="005B4C1D">
      <w:r>
        <w:separator/>
      </w:r>
    </w:p>
  </w:endnote>
  <w:endnote w:type="continuationSeparator" w:id="0">
    <w:p w14:paraId="4BCD50D6" w14:textId="77777777" w:rsidR="006C76ED" w:rsidRDefault="006C76ED" w:rsidP="005B4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AdvOT863180fb">
    <w:altName w:val="Times New Roman"/>
    <w:panose1 w:val="00000000000000000000"/>
    <w:charset w:val="00"/>
    <w:family w:val="roman"/>
    <w:notTrueType/>
    <w:pitch w:val="default"/>
    <w:sig w:usb0="00000003" w:usb1="080E0000" w:usb2="00000010"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452ED" w14:textId="77777777" w:rsidR="006C76ED" w:rsidRDefault="006C76ED" w:rsidP="005B4C1D">
      <w:r>
        <w:separator/>
      </w:r>
    </w:p>
  </w:footnote>
  <w:footnote w:type="continuationSeparator" w:id="0">
    <w:p w14:paraId="172E66EE" w14:textId="77777777" w:rsidR="006C76ED" w:rsidRDefault="006C76ED" w:rsidP="005B4C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81512"/>
    <w:multiLevelType w:val="multilevel"/>
    <w:tmpl w:val="EBC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91223"/>
    <w:multiLevelType w:val="hybridMultilevel"/>
    <w:tmpl w:val="5B426B1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FF46F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6B3746"/>
    <w:multiLevelType w:val="hybridMultilevel"/>
    <w:tmpl w:val="1B1664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1FE7038"/>
    <w:multiLevelType w:val="multilevel"/>
    <w:tmpl w:val="ECAC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AD50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05F71E9"/>
    <w:multiLevelType w:val="hybridMultilevel"/>
    <w:tmpl w:val="42B69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91027A"/>
    <w:multiLevelType w:val="hybridMultilevel"/>
    <w:tmpl w:val="790AF2FC"/>
    <w:lvl w:ilvl="0" w:tplc="CE8A0D60">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1"/>
  </w:num>
  <w:num w:numId="4">
    <w:abstractNumId w:val="3"/>
  </w:num>
  <w:num w:numId="5">
    <w:abstractNumId w:val="2"/>
  </w:num>
  <w:num w:numId="6">
    <w:abstractNumId w:val="7"/>
  </w:num>
  <w:num w:numId="7">
    <w:abstractNumId w:val="5"/>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yue1000@outlook.com">
    <w15:presenceInfo w15:providerId="Windows Live" w15:userId="66e6aa5d1284ee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175&lt;/item&gt;&lt;item&gt;482&lt;/item&gt;&lt;item&gt;1315&lt;/item&gt;&lt;item&gt;1696&lt;/item&gt;&lt;item&gt;2784&lt;/item&gt;&lt;item&gt;4714&lt;/item&gt;&lt;item&gt;5020&lt;/item&gt;&lt;item&gt;5406&lt;/item&gt;&lt;item&gt;5547&lt;/item&gt;&lt;item&gt;5566&lt;/item&gt;&lt;item&gt;5588&lt;/item&gt;&lt;item&gt;5601&lt;/item&gt;&lt;item&gt;5602&lt;/item&gt;&lt;item&gt;5616&lt;/item&gt;&lt;item&gt;5617&lt;/item&gt;&lt;item&gt;5619&lt;/item&gt;&lt;item&gt;5621&lt;/item&gt;&lt;item&gt;5637&lt;/item&gt;&lt;item&gt;5645&lt;/item&gt;&lt;item&gt;5657&lt;/item&gt;&lt;item&gt;5658&lt;/item&gt;&lt;item&gt;5664&lt;/item&gt;&lt;item&gt;5673&lt;/item&gt;&lt;item&gt;5678&lt;/item&gt;&lt;item&gt;5679&lt;/item&gt;&lt;item&gt;5682&lt;/item&gt;&lt;item&gt;5684&lt;/item&gt;&lt;item&gt;5685&lt;/item&gt;&lt;item&gt;5690&lt;/item&gt;&lt;item&gt;5698&lt;/item&gt;&lt;item&gt;5716&lt;/item&gt;&lt;item&gt;5721&lt;/item&gt;&lt;item&gt;5722&lt;/item&gt;&lt;item&gt;5723&lt;/item&gt;&lt;item&gt;5725&lt;/item&gt;&lt;item&gt;5729&lt;/item&gt;&lt;item&gt;5739&lt;/item&gt;&lt;item&gt;5747&lt;/item&gt;&lt;item&gt;5791&lt;/item&gt;&lt;item&gt;5824&lt;/item&gt;&lt;item&gt;5828&lt;/item&gt;&lt;item&gt;5849&lt;/item&gt;&lt;item&gt;5875&lt;/item&gt;&lt;item&gt;5880&lt;/item&gt;&lt;item&gt;5897&lt;/item&gt;&lt;item&gt;5905&lt;/item&gt;&lt;item&gt;5907&lt;/item&gt;&lt;item&gt;5922&lt;/item&gt;&lt;item&gt;5930&lt;/item&gt;&lt;item&gt;5931&lt;/item&gt;&lt;item&gt;5936&lt;/item&gt;&lt;item&gt;6052&lt;/item&gt;&lt;item&gt;6053&lt;/item&gt;&lt;item&gt;6054&lt;/item&gt;&lt;item&gt;6055&lt;/item&gt;&lt;item&gt;6056&lt;/item&gt;&lt;item&gt;6057&lt;/item&gt;&lt;/record-ids&gt;&lt;/item&gt;&lt;/Libraries&gt;"/>
  </w:docVars>
  <w:rsids>
    <w:rsidRoot w:val="000E54BC"/>
    <w:rsid w:val="000001ED"/>
    <w:rsid w:val="000013EA"/>
    <w:rsid w:val="00002266"/>
    <w:rsid w:val="00004203"/>
    <w:rsid w:val="00004B45"/>
    <w:rsid w:val="00004D75"/>
    <w:rsid w:val="00006D4D"/>
    <w:rsid w:val="000075D2"/>
    <w:rsid w:val="00011894"/>
    <w:rsid w:val="00013D24"/>
    <w:rsid w:val="00014A21"/>
    <w:rsid w:val="00014DBD"/>
    <w:rsid w:val="000171EA"/>
    <w:rsid w:val="000174EB"/>
    <w:rsid w:val="000215C7"/>
    <w:rsid w:val="000238D5"/>
    <w:rsid w:val="00023A03"/>
    <w:rsid w:val="000245B5"/>
    <w:rsid w:val="00024C57"/>
    <w:rsid w:val="00025089"/>
    <w:rsid w:val="00025D8F"/>
    <w:rsid w:val="0002603C"/>
    <w:rsid w:val="000265C8"/>
    <w:rsid w:val="000273F1"/>
    <w:rsid w:val="000274CC"/>
    <w:rsid w:val="00027874"/>
    <w:rsid w:val="00030298"/>
    <w:rsid w:val="0003235C"/>
    <w:rsid w:val="000339A5"/>
    <w:rsid w:val="0003406D"/>
    <w:rsid w:val="0003550A"/>
    <w:rsid w:val="00035627"/>
    <w:rsid w:val="000370C0"/>
    <w:rsid w:val="000421C4"/>
    <w:rsid w:val="0004244E"/>
    <w:rsid w:val="0004635D"/>
    <w:rsid w:val="00046BA4"/>
    <w:rsid w:val="000472F4"/>
    <w:rsid w:val="0005099E"/>
    <w:rsid w:val="00050D2E"/>
    <w:rsid w:val="000521C1"/>
    <w:rsid w:val="000537DB"/>
    <w:rsid w:val="000544C5"/>
    <w:rsid w:val="00055FB2"/>
    <w:rsid w:val="00057B79"/>
    <w:rsid w:val="0006081E"/>
    <w:rsid w:val="00061041"/>
    <w:rsid w:val="0006277B"/>
    <w:rsid w:val="0006437D"/>
    <w:rsid w:val="00066E58"/>
    <w:rsid w:val="00067272"/>
    <w:rsid w:val="000704AE"/>
    <w:rsid w:val="00071BAF"/>
    <w:rsid w:val="0007616E"/>
    <w:rsid w:val="00076DBD"/>
    <w:rsid w:val="0007795D"/>
    <w:rsid w:val="000807EA"/>
    <w:rsid w:val="00081B06"/>
    <w:rsid w:val="00083D90"/>
    <w:rsid w:val="00084C9A"/>
    <w:rsid w:val="00084DB8"/>
    <w:rsid w:val="00085055"/>
    <w:rsid w:val="0008507D"/>
    <w:rsid w:val="00085189"/>
    <w:rsid w:val="00085836"/>
    <w:rsid w:val="00085D9D"/>
    <w:rsid w:val="00086487"/>
    <w:rsid w:val="000866B5"/>
    <w:rsid w:val="00086727"/>
    <w:rsid w:val="00087BC7"/>
    <w:rsid w:val="00090183"/>
    <w:rsid w:val="00090AAF"/>
    <w:rsid w:val="00090F6B"/>
    <w:rsid w:val="00092E3F"/>
    <w:rsid w:val="000938EF"/>
    <w:rsid w:val="00093933"/>
    <w:rsid w:val="00095A6E"/>
    <w:rsid w:val="000A008E"/>
    <w:rsid w:val="000A140F"/>
    <w:rsid w:val="000A1AB7"/>
    <w:rsid w:val="000A3B91"/>
    <w:rsid w:val="000A521B"/>
    <w:rsid w:val="000A5AD8"/>
    <w:rsid w:val="000A60D8"/>
    <w:rsid w:val="000A674E"/>
    <w:rsid w:val="000A686E"/>
    <w:rsid w:val="000A6DA1"/>
    <w:rsid w:val="000A7720"/>
    <w:rsid w:val="000A7BEC"/>
    <w:rsid w:val="000B004B"/>
    <w:rsid w:val="000B00D1"/>
    <w:rsid w:val="000B2606"/>
    <w:rsid w:val="000B3D46"/>
    <w:rsid w:val="000B4122"/>
    <w:rsid w:val="000B49A6"/>
    <w:rsid w:val="000B57FA"/>
    <w:rsid w:val="000B5E0F"/>
    <w:rsid w:val="000B5F80"/>
    <w:rsid w:val="000B61F2"/>
    <w:rsid w:val="000B7B35"/>
    <w:rsid w:val="000C0C1A"/>
    <w:rsid w:val="000C16C2"/>
    <w:rsid w:val="000C18C2"/>
    <w:rsid w:val="000C1F7A"/>
    <w:rsid w:val="000C3214"/>
    <w:rsid w:val="000C3278"/>
    <w:rsid w:val="000C3BB5"/>
    <w:rsid w:val="000C3E14"/>
    <w:rsid w:val="000C5226"/>
    <w:rsid w:val="000C54E8"/>
    <w:rsid w:val="000C5850"/>
    <w:rsid w:val="000C5CCD"/>
    <w:rsid w:val="000C70DE"/>
    <w:rsid w:val="000C7B76"/>
    <w:rsid w:val="000D068F"/>
    <w:rsid w:val="000D0DBD"/>
    <w:rsid w:val="000D1286"/>
    <w:rsid w:val="000D2E15"/>
    <w:rsid w:val="000D4C99"/>
    <w:rsid w:val="000D59D0"/>
    <w:rsid w:val="000D65D9"/>
    <w:rsid w:val="000D6684"/>
    <w:rsid w:val="000D6D49"/>
    <w:rsid w:val="000D7760"/>
    <w:rsid w:val="000E15A5"/>
    <w:rsid w:val="000E2CC3"/>
    <w:rsid w:val="000E4383"/>
    <w:rsid w:val="000E4BE6"/>
    <w:rsid w:val="000E5238"/>
    <w:rsid w:val="000E54BC"/>
    <w:rsid w:val="000E6B1C"/>
    <w:rsid w:val="000E73E2"/>
    <w:rsid w:val="000E79C1"/>
    <w:rsid w:val="000F0115"/>
    <w:rsid w:val="000F1565"/>
    <w:rsid w:val="000F3587"/>
    <w:rsid w:val="000F3895"/>
    <w:rsid w:val="000F3CD1"/>
    <w:rsid w:val="000F4662"/>
    <w:rsid w:val="000F5835"/>
    <w:rsid w:val="000F6174"/>
    <w:rsid w:val="000F7345"/>
    <w:rsid w:val="000F766F"/>
    <w:rsid w:val="000F76EA"/>
    <w:rsid w:val="000F78DC"/>
    <w:rsid w:val="001014F0"/>
    <w:rsid w:val="001029C9"/>
    <w:rsid w:val="00104E26"/>
    <w:rsid w:val="00105A68"/>
    <w:rsid w:val="00106FD8"/>
    <w:rsid w:val="00111E6B"/>
    <w:rsid w:val="001127E5"/>
    <w:rsid w:val="00113AFA"/>
    <w:rsid w:val="00113D3C"/>
    <w:rsid w:val="00116001"/>
    <w:rsid w:val="0011621A"/>
    <w:rsid w:val="00117A19"/>
    <w:rsid w:val="001229CF"/>
    <w:rsid w:val="001259F2"/>
    <w:rsid w:val="001260AA"/>
    <w:rsid w:val="00126DA1"/>
    <w:rsid w:val="00127C9B"/>
    <w:rsid w:val="00133EA4"/>
    <w:rsid w:val="001346B3"/>
    <w:rsid w:val="00134AD5"/>
    <w:rsid w:val="00134D35"/>
    <w:rsid w:val="00134E03"/>
    <w:rsid w:val="00137FB8"/>
    <w:rsid w:val="00142BE4"/>
    <w:rsid w:val="00142FA1"/>
    <w:rsid w:val="00142FF0"/>
    <w:rsid w:val="001434B6"/>
    <w:rsid w:val="00145A35"/>
    <w:rsid w:val="00145B56"/>
    <w:rsid w:val="00146831"/>
    <w:rsid w:val="0015037A"/>
    <w:rsid w:val="00150EFE"/>
    <w:rsid w:val="00152091"/>
    <w:rsid w:val="00152317"/>
    <w:rsid w:val="00153E19"/>
    <w:rsid w:val="00153F9E"/>
    <w:rsid w:val="00154E79"/>
    <w:rsid w:val="0015568B"/>
    <w:rsid w:val="00156883"/>
    <w:rsid w:val="00163EAB"/>
    <w:rsid w:val="0016533D"/>
    <w:rsid w:val="001656A4"/>
    <w:rsid w:val="001705BF"/>
    <w:rsid w:val="00170AE1"/>
    <w:rsid w:val="00172255"/>
    <w:rsid w:val="00173057"/>
    <w:rsid w:val="00177B7F"/>
    <w:rsid w:val="00181B5C"/>
    <w:rsid w:val="0018315A"/>
    <w:rsid w:val="00183ED8"/>
    <w:rsid w:val="00183EFE"/>
    <w:rsid w:val="00186901"/>
    <w:rsid w:val="00186947"/>
    <w:rsid w:val="001878E7"/>
    <w:rsid w:val="00187932"/>
    <w:rsid w:val="00187ABE"/>
    <w:rsid w:val="00187DE9"/>
    <w:rsid w:val="00190494"/>
    <w:rsid w:val="001905B5"/>
    <w:rsid w:val="001908CB"/>
    <w:rsid w:val="0019177A"/>
    <w:rsid w:val="00191B2D"/>
    <w:rsid w:val="00191FF6"/>
    <w:rsid w:val="0019282A"/>
    <w:rsid w:val="0019332D"/>
    <w:rsid w:val="00194ED3"/>
    <w:rsid w:val="00195481"/>
    <w:rsid w:val="00196ED8"/>
    <w:rsid w:val="00197FA8"/>
    <w:rsid w:val="001A1693"/>
    <w:rsid w:val="001A17DA"/>
    <w:rsid w:val="001A1B4A"/>
    <w:rsid w:val="001A1B91"/>
    <w:rsid w:val="001A28A0"/>
    <w:rsid w:val="001A2F1E"/>
    <w:rsid w:val="001A3B51"/>
    <w:rsid w:val="001A3D09"/>
    <w:rsid w:val="001A5390"/>
    <w:rsid w:val="001A542C"/>
    <w:rsid w:val="001A575C"/>
    <w:rsid w:val="001A5B77"/>
    <w:rsid w:val="001A6329"/>
    <w:rsid w:val="001A7DF1"/>
    <w:rsid w:val="001B01C6"/>
    <w:rsid w:val="001B0313"/>
    <w:rsid w:val="001B210E"/>
    <w:rsid w:val="001B26E2"/>
    <w:rsid w:val="001B4AA4"/>
    <w:rsid w:val="001B4C12"/>
    <w:rsid w:val="001B5249"/>
    <w:rsid w:val="001B58CD"/>
    <w:rsid w:val="001B5AE2"/>
    <w:rsid w:val="001B7347"/>
    <w:rsid w:val="001B7BE7"/>
    <w:rsid w:val="001C0191"/>
    <w:rsid w:val="001C0379"/>
    <w:rsid w:val="001C06FA"/>
    <w:rsid w:val="001C2F5E"/>
    <w:rsid w:val="001C3373"/>
    <w:rsid w:val="001C4514"/>
    <w:rsid w:val="001C5771"/>
    <w:rsid w:val="001C691B"/>
    <w:rsid w:val="001C6F10"/>
    <w:rsid w:val="001C77B3"/>
    <w:rsid w:val="001D06E0"/>
    <w:rsid w:val="001D33E5"/>
    <w:rsid w:val="001D3B6A"/>
    <w:rsid w:val="001D4480"/>
    <w:rsid w:val="001D55E3"/>
    <w:rsid w:val="001D62E4"/>
    <w:rsid w:val="001E08CD"/>
    <w:rsid w:val="001E0C8F"/>
    <w:rsid w:val="001E0D48"/>
    <w:rsid w:val="001E207A"/>
    <w:rsid w:val="001E2967"/>
    <w:rsid w:val="001E29E0"/>
    <w:rsid w:val="001E435A"/>
    <w:rsid w:val="001E5498"/>
    <w:rsid w:val="001E5AB7"/>
    <w:rsid w:val="001E6649"/>
    <w:rsid w:val="001F0F98"/>
    <w:rsid w:val="001F2164"/>
    <w:rsid w:val="001F3DEB"/>
    <w:rsid w:val="001F3F2E"/>
    <w:rsid w:val="001F45B5"/>
    <w:rsid w:val="001F4779"/>
    <w:rsid w:val="001F5C7F"/>
    <w:rsid w:val="001F7392"/>
    <w:rsid w:val="001F7822"/>
    <w:rsid w:val="001F7D9B"/>
    <w:rsid w:val="00200A1B"/>
    <w:rsid w:val="00200D39"/>
    <w:rsid w:val="00201D50"/>
    <w:rsid w:val="002028EB"/>
    <w:rsid w:val="00203239"/>
    <w:rsid w:val="002055FE"/>
    <w:rsid w:val="0020676A"/>
    <w:rsid w:val="00206BC8"/>
    <w:rsid w:val="00206EB1"/>
    <w:rsid w:val="002074E1"/>
    <w:rsid w:val="0021113A"/>
    <w:rsid w:val="00212291"/>
    <w:rsid w:val="002123BD"/>
    <w:rsid w:val="00212A4D"/>
    <w:rsid w:val="002134BE"/>
    <w:rsid w:val="00214A07"/>
    <w:rsid w:val="002151B8"/>
    <w:rsid w:val="0021589E"/>
    <w:rsid w:val="002158AF"/>
    <w:rsid w:val="002163F8"/>
    <w:rsid w:val="00217E6A"/>
    <w:rsid w:val="0022015C"/>
    <w:rsid w:val="00220518"/>
    <w:rsid w:val="0022077C"/>
    <w:rsid w:val="002211FE"/>
    <w:rsid w:val="00221D03"/>
    <w:rsid w:val="002223EF"/>
    <w:rsid w:val="0022277C"/>
    <w:rsid w:val="00222D8C"/>
    <w:rsid w:val="00223339"/>
    <w:rsid w:val="002234DC"/>
    <w:rsid w:val="00223633"/>
    <w:rsid w:val="00223AA9"/>
    <w:rsid w:val="00224D8B"/>
    <w:rsid w:val="00225820"/>
    <w:rsid w:val="00226635"/>
    <w:rsid w:val="00226B7A"/>
    <w:rsid w:val="00226F19"/>
    <w:rsid w:val="002270A9"/>
    <w:rsid w:val="00230DA2"/>
    <w:rsid w:val="00230FF4"/>
    <w:rsid w:val="00231B32"/>
    <w:rsid w:val="00231E66"/>
    <w:rsid w:val="0023315E"/>
    <w:rsid w:val="0023497E"/>
    <w:rsid w:val="00235098"/>
    <w:rsid w:val="00235335"/>
    <w:rsid w:val="00237C2C"/>
    <w:rsid w:val="00240A6C"/>
    <w:rsid w:val="00243A1C"/>
    <w:rsid w:val="00244BE3"/>
    <w:rsid w:val="00245D38"/>
    <w:rsid w:val="002473A6"/>
    <w:rsid w:val="002475BF"/>
    <w:rsid w:val="002476B3"/>
    <w:rsid w:val="0025002A"/>
    <w:rsid w:val="0025005B"/>
    <w:rsid w:val="00252544"/>
    <w:rsid w:val="00252637"/>
    <w:rsid w:val="00252A5C"/>
    <w:rsid w:val="00254433"/>
    <w:rsid w:val="0025510A"/>
    <w:rsid w:val="00255232"/>
    <w:rsid w:val="00255C80"/>
    <w:rsid w:val="002563D4"/>
    <w:rsid w:val="002575D1"/>
    <w:rsid w:val="00257C2F"/>
    <w:rsid w:val="00260127"/>
    <w:rsid w:val="00261F1F"/>
    <w:rsid w:val="002634B8"/>
    <w:rsid w:val="002645A6"/>
    <w:rsid w:val="0026527C"/>
    <w:rsid w:val="00265793"/>
    <w:rsid w:val="00266134"/>
    <w:rsid w:val="002675FF"/>
    <w:rsid w:val="00267B5C"/>
    <w:rsid w:val="002700E2"/>
    <w:rsid w:val="00270D9B"/>
    <w:rsid w:val="00270DF1"/>
    <w:rsid w:val="00271A47"/>
    <w:rsid w:val="00272007"/>
    <w:rsid w:val="00272714"/>
    <w:rsid w:val="00273C39"/>
    <w:rsid w:val="00274B8C"/>
    <w:rsid w:val="002754F6"/>
    <w:rsid w:val="00275E95"/>
    <w:rsid w:val="0027617C"/>
    <w:rsid w:val="00276A48"/>
    <w:rsid w:val="00276B6C"/>
    <w:rsid w:val="0027700A"/>
    <w:rsid w:val="0027716C"/>
    <w:rsid w:val="002805ED"/>
    <w:rsid w:val="00280F1F"/>
    <w:rsid w:val="002817B6"/>
    <w:rsid w:val="00282CFB"/>
    <w:rsid w:val="00283AC7"/>
    <w:rsid w:val="00285110"/>
    <w:rsid w:val="00285817"/>
    <w:rsid w:val="00287916"/>
    <w:rsid w:val="00287BBE"/>
    <w:rsid w:val="00287D26"/>
    <w:rsid w:val="00290979"/>
    <w:rsid w:val="00290D27"/>
    <w:rsid w:val="002914A7"/>
    <w:rsid w:val="00292DDA"/>
    <w:rsid w:val="002931B7"/>
    <w:rsid w:val="00293D57"/>
    <w:rsid w:val="0029431F"/>
    <w:rsid w:val="00295B6C"/>
    <w:rsid w:val="00295F62"/>
    <w:rsid w:val="00297D38"/>
    <w:rsid w:val="002A02E8"/>
    <w:rsid w:val="002A1131"/>
    <w:rsid w:val="002A2E63"/>
    <w:rsid w:val="002A3199"/>
    <w:rsid w:val="002A3896"/>
    <w:rsid w:val="002A3B75"/>
    <w:rsid w:val="002A40A7"/>
    <w:rsid w:val="002A4AA9"/>
    <w:rsid w:val="002A6ADE"/>
    <w:rsid w:val="002A7A54"/>
    <w:rsid w:val="002B0854"/>
    <w:rsid w:val="002B2551"/>
    <w:rsid w:val="002B265A"/>
    <w:rsid w:val="002B5A2C"/>
    <w:rsid w:val="002B5F90"/>
    <w:rsid w:val="002B72A6"/>
    <w:rsid w:val="002B7C73"/>
    <w:rsid w:val="002C04C6"/>
    <w:rsid w:val="002C07CF"/>
    <w:rsid w:val="002C1520"/>
    <w:rsid w:val="002C1AEA"/>
    <w:rsid w:val="002C3040"/>
    <w:rsid w:val="002C3315"/>
    <w:rsid w:val="002C4161"/>
    <w:rsid w:val="002C4C2C"/>
    <w:rsid w:val="002C557A"/>
    <w:rsid w:val="002C559A"/>
    <w:rsid w:val="002C5B9D"/>
    <w:rsid w:val="002C6418"/>
    <w:rsid w:val="002C7BFC"/>
    <w:rsid w:val="002D0C87"/>
    <w:rsid w:val="002D1A7C"/>
    <w:rsid w:val="002D26B4"/>
    <w:rsid w:val="002D35E5"/>
    <w:rsid w:val="002D55ED"/>
    <w:rsid w:val="002D5709"/>
    <w:rsid w:val="002D57E0"/>
    <w:rsid w:val="002D5B5C"/>
    <w:rsid w:val="002D6240"/>
    <w:rsid w:val="002D7818"/>
    <w:rsid w:val="002D78B1"/>
    <w:rsid w:val="002E0DCC"/>
    <w:rsid w:val="002E0F95"/>
    <w:rsid w:val="002E1E46"/>
    <w:rsid w:val="002E264F"/>
    <w:rsid w:val="002E361E"/>
    <w:rsid w:val="002E43C5"/>
    <w:rsid w:val="002E5630"/>
    <w:rsid w:val="002E6321"/>
    <w:rsid w:val="002E6B06"/>
    <w:rsid w:val="002E6B9F"/>
    <w:rsid w:val="002E6E9E"/>
    <w:rsid w:val="002E76E3"/>
    <w:rsid w:val="002E7809"/>
    <w:rsid w:val="002F016E"/>
    <w:rsid w:val="002F11DB"/>
    <w:rsid w:val="002F28F0"/>
    <w:rsid w:val="002F31BB"/>
    <w:rsid w:val="002F4319"/>
    <w:rsid w:val="002F5E7F"/>
    <w:rsid w:val="002F6253"/>
    <w:rsid w:val="002F64D5"/>
    <w:rsid w:val="002F6FF4"/>
    <w:rsid w:val="002F77F4"/>
    <w:rsid w:val="00302651"/>
    <w:rsid w:val="003027D1"/>
    <w:rsid w:val="003039CA"/>
    <w:rsid w:val="00303FA6"/>
    <w:rsid w:val="003042B3"/>
    <w:rsid w:val="003043DB"/>
    <w:rsid w:val="00305C76"/>
    <w:rsid w:val="0030719F"/>
    <w:rsid w:val="0030762F"/>
    <w:rsid w:val="00310517"/>
    <w:rsid w:val="00311143"/>
    <w:rsid w:val="00311B89"/>
    <w:rsid w:val="0031558C"/>
    <w:rsid w:val="0031710B"/>
    <w:rsid w:val="00317BEF"/>
    <w:rsid w:val="00320E4D"/>
    <w:rsid w:val="00321039"/>
    <w:rsid w:val="0032203F"/>
    <w:rsid w:val="003223C8"/>
    <w:rsid w:val="00322E95"/>
    <w:rsid w:val="0032353F"/>
    <w:rsid w:val="003245E1"/>
    <w:rsid w:val="00324619"/>
    <w:rsid w:val="00325C50"/>
    <w:rsid w:val="00326760"/>
    <w:rsid w:val="00326881"/>
    <w:rsid w:val="0032720B"/>
    <w:rsid w:val="00327311"/>
    <w:rsid w:val="00327621"/>
    <w:rsid w:val="00327CE2"/>
    <w:rsid w:val="00330B8C"/>
    <w:rsid w:val="003323B7"/>
    <w:rsid w:val="00333F4C"/>
    <w:rsid w:val="00334AB7"/>
    <w:rsid w:val="00334EA9"/>
    <w:rsid w:val="00337057"/>
    <w:rsid w:val="00337610"/>
    <w:rsid w:val="003376EA"/>
    <w:rsid w:val="00340BDC"/>
    <w:rsid w:val="00343751"/>
    <w:rsid w:val="003437CD"/>
    <w:rsid w:val="00344626"/>
    <w:rsid w:val="00346000"/>
    <w:rsid w:val="003468E2"/>
    <w:rsid w:val="003479F8"/>
    <w:rsid w:val="00347FB6"/>
    <w:rsid w:val="00351365"/>
    <w:rsid w:val="00352EAA"/>
    <w:rsid w:val="0035394C"/>
    <w:rsid w:val="00353ECF"/>
    <w:rsid w:val="00354212"/>
    <w:rsid w:val="003543A6"/>
    <w:rsid w:val="003554C8"/>
    <w:rsid w:val="003556A7"/>
    <w:rsid w:val="00355984"/>
    <w:rsid w:val="00356A92"/>
    <w:rsid w:val="00356FC6"/>
    <w:rsid w:val="00362A60"/>
    <w:rsid w:val="00362A84"/>
    <w:rsid w:val="00363812"/>
    <w:rsid w:val="00363B6E"/>
    <w:rsid w:val="00364985"/>
    <w:rsid w:val="003649CD"/>
    <w:rsid w:val="00365193"/>
    <w:rsid w:val="003665DB"/>
    <w:rsid w:val="00366DAA"/>
    <w:rsid w:val="00370358"/>
    <w:rsid w:val="00371D6A"/>
    <w:rsid w:val="0037321D"/>
    <w:rsid w:val="003735A1"/>
    <w:rsid w:val="00374016"/>
    <w:rsid w:val="00374E0A"/>
    <w:rsid w:val="0037543A"/>
    <w:rsid w:val="00377F9B"/>
    <w:rsid w:val="003819E8"/>
    <w:rsid w:val="00381E15"/>
    <w:rsid w:val="0038271E"/>
    <w:rsid w:val="00383218"/>
    <w:rsid w:val="00383C17"/>
    <w:rsid w:val="003851E9"/>
    <w:rsid w:val="00386042"/>
    <w:rsid w:val="00386836"/>
    <w:rsid w:val="0038761B"/>
    <w:rsid w:val="00390121"/>
    <w:rsid w:val="00390190"/>
    <w:rsid w:val="00390F99"/>
    <w:rsid w:val="00395C36"/>
    <w:rsid w:val="003964A7"/>
    <w:rsid w:val="00396700"/>
    <w:rsid w:val="00397059"/>
    <w:rsid w:val="00397B2A"/>
    <w:rsid w:val="003A0B45"/>
    <w:rsid w:val="003A20DB"/>
    <w:rsid w:val="003A2DC6"/>
    <w:rsid w:val="003A39B5"/>
    <w:rsid w:val="003A61DD"/>
    <w:rsid w:val="003B5168"/>
    <w:rsid w:val="003B544A"/>
    <w:rsid w:val="003B684C"/>
    <w:rsid w:val="003B6AE7"/>
    <w:rsid w:val="003C0D72"/>
    <w:rsid w:val="003C1E14"/>
    <w:rsid w:val="003C2126"/>
    <w:rsid w:val="003C5607"/>
    <w:rsid w:val="003C6646"/>
    <w:rsid w:val="003D00A0"/>
    <w:rsid w:val="003D03F3"/>
    <w:rsid w:val="003D0878"/>
    <w:rsid w:val="003D0DBD"/>
    <w:rsid w:val="003D0FF7"/>
    <w:rsid w:val="003D28EF"/>
    <w:rsid w:val="003D46E2"/>
    <w:rsid w:val="003D49BC"/>
    <w:rsid w:val="003D51E8"/>
    <w:rsid w:val="003D52FD"/>
    <w:rsid w:val="003D586E"/>
    <w:rsid w:val="003D5FB0"/>
    <w:rsid w:val="003D6655"/>
    <w:rsid w:val="003D6D06"/>
    <w:rsid w:val="003D76B0"/>
    <w:rsid w:val="003D7741"/>
    <w:rsid w:val="003D7E9B"/>
    <w:rsid w:val="003E0810"/>
    <w:rsid w:val="003E222D"/>
    <w:rsid w:val="003E2BF3"/>
    <w:rsid w:val="003E3943"/>
    <w:rsid w:val="003E6EC7"/>
    <w:rsid w:val="003E6F61"/>
    <w:rsid w:val="003F03D3"/>
    <w:rsid w:val="003F0546"/>
    <w:rsid w:val="003F07BB"/>
    <w:rsid w:val="003F164A"/>
    <w:rsid w:val="003F2FE2"/>
    <w:rsid w:val="003F369C"/>
    <w:rsid w:val="003F3A61"/>
    <w:rsid w:val="003F4EEE"/>
    <w:rsid w:val="003F5007"/>
    <w:rsid w:val="003F5471"/>
    <w:rsid w:val="003F7449"/>
    <w:rsid w:val="003F76A2"/>
    <w:rsid w:val="003F7A02"/>
    <w:rsid w:val="003F7AC5"/>
    <w:rsid w:val="003F7FE4"/>
    <w:rsid w:val="004005F4"/>
    <w:rsid w:val="004013A5"/>
    <w:rsid w:val="00402095"/>
    <w:rsid w:val="00402194"/>
    <w:rsid w:val="00403C64"/>
    <w:rsid w:val="00405A36"/>
    <w:rsid w:val="00406259"/>
    <w:rsid w:val="00407308"/>
    <w:rsid w:val="0041061A"/>
    <w:rsid w:val="0041087C"/>
    <w:rsid w:val="00411EB8"/>
    <w:rsid w:val="00412639"/>
    <w:rsid w:val="0041368D"/>
    <w:rsid w:val="00417D91"/>
    <w:rsid w:val="0042016D"/>
    <w:rsid w:val="0042036B"/>
    <w:rsid w:val="00420376"/>
    <w:rsid w:val="00422338"/>
    <w:rsid w:val="00422BF7"/>
    <w:rsid w:val="004241D2"/>
    <w:rsid w:val="00426156"/>
    <w:rsid w:val="004303CC"/>
    <w:rsid w:val="0043068A"/>
    <w:rsid w:val="00430A94"/>
    <w:rsid w:val="0043123B"/>
    <w:rsid w:val="004334A5"/>
    <w:rsid w:val="00435F46"/>
    <w:rsid w:val="0043647F"/>
    <w:rsid w:val="0043669A"/>
    <w:rsid w:val="004404F2"/>
    <w:rsid w:val="00440BC2"/>
    <w:rsid w:val="00440BED"/>
    <w:rsid w:val="00441E23"/>
    <w:rsid w:val="00444A06"/>
    <w:rsid w:val="00445061"/>
    <w:rsid w:val="0044563C"/>
    <w:rsid w:val="00445D1E"/>
    <w:rsid w:val="00446843"/>
    <w:rsid w:val="004520A4"/>
    <w:rsid w:val="004526EC"/>
    <w:rsid w:val="004528EB"/>
    <w:rsid w:val="00455B22"/>
    <w:rsid w:val="00455FA8"/>
    <w:rsid w:val="00456202"/>
    <w:rsid w:val="00456712"/>
    <w:rsid w:val="00457330"/>
    <w:rsid w:val="00457729"/>
    <w:rsid w:val="00457970"/>
    <w:rsid w:val="0046073E"/>
    <w:rsid w:val="00460F1A"/>
    <w:rsid w:val="004625FD"/>
    <w:rsid w:val="00463B88"/>
    <w:rsid w:val="00463D0E"/>
    <w:rsid w:val="00464F0D"/>
    <w:rsid w:val="00464F77"/>
    <w:rsid w:val="0046557F"/>
    <w:rsid w:val="00465AD8"/>
    <w:rsid w:val="00467445"/>
    <w:rsid w:val="00470F66"/>
    <w:rsid w:val="0047102E"/>
    <w:rsid w:val="00472CC0"/>
    <w:rsid w:val="00473153"/>
    <w:rsid w:val="00480042"/>
    <w:rsid w:val="00483068"/>
    <w:rsid w:val="0048306F"/>
    <w:rsid w:val="0048456E"/>
    <w:rsid w:val="0048472E"/>
    <w:rsid w:val="00485101"/>
    <w:rsid w:val="0048548B"/>
    <w:rsid w:val="004858A7"/>
    <w:rsid w:val="00485DDC"/>
    <w:rsid w:val="004910DF"/>
    <w:rsid w:val="0049134B"/>
    <w:rsid w:val="00491877"/>
    <w:rsid w:val="004918D7"/>
    <w:rsid w:val="00491AF7"/>
    <w:rsid w:val="00491B86"/>
    <w:rsid w:val="00491D16"/>
    <w:rsid w:val="00493860"/>
    <w:rsid w:val="00494051"/>
    <w:rsid w:val="0049745A"/>
    <w:rsid w:val="00497696"/>
    <w:rsid w:val="00497E39"/>
    <w:rsid w:val="004A05A6"/>
    <w:rsid w:val="004A273E"/>
    <w:rsid w:val="004A2CD5"/>
    <w:rsid w:val="004A39E9"/>
    <w:rsid w:val="004A3B1C"/>
    <w:rsid w:val="004A3EB6"/>
    <w:rsid w:val="004A472C"/>
    <w:rsid w:val="004A4F5F"/>
    <w:rsid w:val="004A50A7"/>
    <w:rsid w:val="004A5B10"/>
    <w:rsid w:val="004A7760"/>
    <w:rsid w:val="004B08A0"/>
    <w:rsid w:val="004B2351"/>
    <w:rsid w:val="004B2BD9"/>
    <w:rsid w:val="004B625C"/>
    <w:rsid w:val="004B7C6C"/>
    <w:rsid w:val="004B7D26"/>
    <w:rsid w:val="004B7D97"/>
    <w:rsid w:val="004C1A31"/>
    <w:rsid w:val="004C3B8C"/>
    <w:rsid w:val="004C3C57"/>
    <w:rsid w:val="004C43C6"/>
    <w:rsid w:val="004C552C"/>
    <w:rsid w:val="004C6606"/>
    <w:rsid w:val="004C6B0F"/>
    <w:rsid w:val="004D19D5"/>
    <w:rsid w:val="004D1AD2"/>
    <w:rsid w:val="004D2296"/>
    <w:rsid w:val="004D2EE5"/>
    <w:rsid w:val="004D32C7"/>
    <w:rsid w:val="004D4E56"/>
    <w:rsid w:val="004D523C"/>
    <w:rsid w:val="004D5858"/>
    <w:rsid w:val="004D7274"/>
    <w:rsid w:val="004E11C7"/>
    <w:rsid w:val="004E1A77"/>
    <w:rsid w:val="004E2297"/>
    <w:rsid w:val="004E29EE"/>
    <w:rsid w:val="004E3264"/>
    <w:rsid w:val="004E46F0"/>
    <w:rsid w:val="004E4824"/>
    <w:rsid w:val="004E4E5B"/>
    <w:rsid w:val="004E5266"/>
    <w:rsid w:val="004E5945"/>
    <w:rsid w:val="004E5AF9"/>
    <w:rsid w:val="004E617B"/>
    <w:rsid w:val="004E670A"/>
    <w:rsid w:val="004E70EC"/>
    <w:rsid w:val="004F06CB"/>
    <w:rsid w:val="004F1427"/>
    <w:rsid w:val="004F1957"/>
    <w:rsid w:val="004F2E14"/>
    <w:rsid w:val="004F4187"/>
    <w:rsid w:val="004F43A7"/>
    <w:rsid w:val="004F5EF7"/>
    <w:rsid w:val="004F5F92"/>
    <w:rsid w:val="004F720F"/>
    <w:rsid w:val="00503B2A"/>
    <w:rsid w:val="00504340"/>
    <w:rsid w:val="005043E9"/>
    <w:rsid w:val="005050B7"/>
    <w:rsid w:val="005064D6"/>
    <w:rsid w:val="0051142F"/>
    <w:rsid w:val="005118D5"/>
    <w:rsid w:val="0051593F"/>
    <w:rsid w:val="005166FB"/>
    <w:rsid w:val="005209F7"/>
    <w:rsid w:val="005239A7"/>
    <w:rsid w:val="00524808"/>
    <w:rsid w:val="0052545E"/>
    <w:rsid w:val="00525B01"/>
    <w:rsid w:val="00526674"/>
    <w:rsid w:val="0052683D"/>
    <w:rsid w:val="00526A45"/>
    <w:rsid w:val="0052778A"/>
    <w:rsid w:val="0053050E"/>
    <w:rsid w:val="00531564"/>
    <w:rsid w:val="00531B87"/>
    <w:rsid w:val="00531D2C"/>
    <w:rsid w:val="0053472B"/>
    <w:rsid w:val="00534948"/>
    <w:rsid w:val="00535570"/>
    <w:rsid w:val="005358D1"/>
    <w:rsid w:val="005375FF"/>
    <w:rsid w:val="00537BB4"/>
    <w:rsid w:val="00542B69"/>
    <w:rsid w:val="00545EB0"/>
    <w:rsid w:val="005468B2"/>
    <w:rsid w:val="005469A0"/>
    <w:rsid w:val="00547149"/>
    <w:rsid w:val="00547968"/>
    <w:rsid w:val="00547E85"/>
    <w:rsid w:val="00547F90"/>
    <w:rsid w:val="005503B1"/>
    <w:rsid w:val="00551401"/>
    <w:rsid w:val="005522F3"/>
    <w:rsid w:val="005528E2"/>
    <w:rsid w:val="00554AF6"/>
    <w:rsid w:val="00554F4E"/>
    <w:rsid w:val="00555E6E"/>
    <w:rsid w:val="00556F84"/>
    <w:rsid w:val="00557A49"/>
    <w:rsid w:val="0056095A"/>
    <w:rsid w:val="00561FC0"/>
    <w:rsid w:val="00562EBA"/>
    <w:rsid w:val="00563E48"/>
    <w:rsid w:val="005649B0"/>
    <w:rsid w:val="00564C16"/>
    <w:rsid w:val="00566665"/>
    <w:rsid w:val="0057004C"/>
    <w:rsid w:val="00571208"/>
    <w:rsid w:val="0057150A"/>
    <w:rsid w:val="00573349"/>
    <w:rsid w:val="005733ED"/>
    <w:rsid w:val="005746AA"/>
    <w:rsid w:val="00574F88"/>
    <w:rsid w:val="005765C4"/>
    <w:rsid w:val="005773F0"/>
    <w:rsid w:val="00577BC1"/>
    <w:rsid w:val="00577DC7"/>
    <w:rsid w:val="00580163"/>
    <w:rsid w:val="0058034D"/>
    <w:rsid w:val="0058140B"/>
    <w:rsid w:val="0058161A"/>
    <w:rsid w:val="00582A1A"/>
    <w:rsid w:val="00582ADF"/>
    <w:rsid w:val="0058307C"/>
    <w:rsid w:val="005835AD"/>
    <w:rsid w:val="00583B29"/>
    <w:rsid w:val="005844C9"/>
    <w:rsid w:val="00584901"/>
    <w:rsid w:val="00585EF2"/>
    <w:rsid w:val="00586AF2"/>
    <w:rsid w:val="005874E9"/>
    <w:rsid w:val="005876D9"/>
    <w:rsid w:val="00590A63"/>
    <w:rsid w:val="00591215"/>
    <w:rsid w:val="005922BA"/>
    <w:rsid w:val="00593BC4"/>
    <w:rsid w:val="00593EA4"/>
    <w:rsid w:val="0059508B"/>
    <w:rsid w:val="0059541D"/>
    <w:rsid w:val="0059794A"/>
    <w:rsid w:val="005A00E3"/>
    <w:rsid w:val="005A094C"/>
    <w:rsid w:val="005A099A"/>
    <w:rsid w:val="005A1BD8"/>
    <w:rsid w:val="005A1CFC"/>
    <w:rsid w:val="005A2507"/>
    <w:rsid w:val="005A56AF"/>
    <w:rsid w:val="005A6D4B"/>
    <w:rsid w:val="005A741C"/>
    <w:rsid w:val="005A7BD6"/>
    <w:rsid w:val="005B1E28"/>
    <w:rsid w:val="005B4C1D"/>
    <w:rsid w:val="005B61F4"/>
    <w:rsid w:val="005B7976"/>
    <w:rsid w:val="005C0AB2"/>
    <w:rsid w:val="005C3200"/>
    <w:rsid w:val="005C33DA"/>
    <w:rsid w:val="005C3ECC"/>
    <w:rsid w:val="005C4938"/>
    <w:rsid w:val="005C5071"/>
    <w:rsid w:val="005C5DE9"/>
    <w:rsid w:val="005C6614"/>
    <w:rsid w:val="005C7772"/>
    <w:rsid w:val="005D0241"/>
    <w:rsid w:val="005D05D5"/>
    <w:rsid w:val="005D12DC"/>
    <w:rsid w:val="005D1EC2"/>
    <w:rsid w:val="005D2263"/>
    <w:rsid w:val="005D267E"/>
    <w:rsid w:val="005D28E4"/>
    <w:rsid w:val="005D3314"/>
    <w:rsid w:val="005D45EF"/>
    <w:rsid w:val="005D4C8D"/>
    <w:rsid w:val="005D584E"/>
    <w:rsid w:val="005D62E9"/>
    <w:rsid w:val="005D7080"/>
    <w:rsid w:val="005D793F"/>
    <w:rsid w:val="005D7BD0"/>
    <w:rsid w:val="005E0825"/>
    <w:rsid w:val="005E0951"/>
    <w:rsid w:val="005E12BB"/>
    <w:rsid w:val="005E2A4D"/>
    <w:rsid w:val="005E502F"/>
    <w:rsid w:val="005E57E4"/>
    <w:rsid w:val="005E5A55"/>
    <w:rsid w:val="005E65F2"/>
    <w:rsid w:val="005E66A8"/>
    <w:rsid w:val="005F198C"/>
    <w:rsid w:val="005F1B68"/>
    <w:rsid w:val="005F1B7A"/>
    <w:rsid w:val="005F2B3B"/>
    <w:rsid w:val="005F3629"/>
    <w:rsid w:val="005F623F"/>
    <w:rsid w:val="005F63E7"/>
    <w:rsid w:val="005F7592"/>
    <w:rsid w:val="005F7EDD"/>
    <w:rsid w:val="00600CFD"/>
    <w:rsid w:val="00602A1F"/>
    <w:rsid w:val="0060334F"/>
    <w:rsid w:val="0060355A"/>
    <w:rsid w:val="0060438C"/>
    <w:rsid w:val="00604516"/>
    <w:rsid w:val="006045A3"/>
    <w:rsid w:val="0060488F"/>
    <w:rsid w:val="00604A02"/>
    <w:rsid w:val="00604C00"/>
    <w:rsid w:val="00606159"/>
    <w:rsid w:val="006061A8"/>
    <w:rsid w:val="006106C8"/>
    <w:rsid w:val="00610A13"/>
    <w:rsid w:val="00610EEB"/>
    <w:rsid w:val="00611A09"/>
    <w:rsid w:val="00612CB6"/>
    <w:rsid w:val="00612F8F"/>
    <w:rsid w:val="006136A4"/>
    <w:rsid w:val="006143DF"/>
    <w:rsid w:val="006156AB"/>
    <w:rsid w:val="006158FF"/>
    <w:rsid w:val="00615B5F"/>
    <w:rsid w:val="00616111"/>
    <w:rsid w:val="00616E3B"/>
    <w:rsid w:val="00616ED1"/>
    <w:rsid w:val="00617305"/>
    <w:rsid w:val="0062029F"/>
    <w:rsid w:val="006218C5"/>
    <w:rsid w:val="00621CB2"/>
    <w:rsid w:val="00622C1A"/>
    <w:rsid w:val="006239F0"/>
    <w:rsid w:val="0062419A"/>
    <w:rsid w:val="00624523"/>
    <w:rsid w:val="00624AC8"/>
    <w:rsid w:val="00625B25"/>
    <w:rsid w:val="00625D7B"/>
    <w:rsid w:val="006273EE"/>
    <w:rsid w:val="00632386"/>
    <w:rsid w:val="00632B89"/>
    <w:rsid w:val="00633668"/>
    <w:rsid w:val="00636637"/>
    <w:rsid w:val="00637407"/>
    <w:rsid w:val="00637F4C"/>
    <w:rsid w:val="006401C8"/>
    <w:rsid w:val="006437DF"/>
    <w:rsid w:val="0064471F"/>
    <w:rsid w:val="00644AAE"/>
    <w:rsid w:val="006452FD"/>
    <w:rsid w:val="00646908"/>
    <w:rsid w:val="00647A37"/>
    <w:rsid w:val="00647A50"/>
    <w:rsid w:val="00647F8D"/>
    <w:rsid w:val="006505A6"/>
    <w:rsid w:val="00651E46"/>
    <w:rsid w:val="00652A89"/>
    <w:rsid w:val="0065342A"/>
    <w:rsid w:val="00653448"/>
    <w:rsid w:val="00653879"/>
    <w:rsid w:val="00654696"/>
    <w:rsid w:val="00654800"/>
    <w:rsid w:val="00654A27"/>
    <w:rsid w:val="00654F80"/>
    <w:rsid w:val="00655343"/>
    <w:rsid w:val="00656E45"/>
    <w:rsid w:val="00660F24"/>
    <w:rsid w:val="0066470E"/>
    <w:rsid w:val="00665A7A"/>
    <w:rsid w:val="00667061"/>
    <w:rsid w:val="0066769B"/>
    <w:rsid w:val="006709C4"/>
    <w:rsid w:val="00670DEC"/>
    <w:rsid w:val="0067138C"/>
    <w:rsid w:val="0067159D"/>
    <w:rsid w:val="006715EE"/>
    <w:rsid w:val="00672153"/>
    <w:rsid w:val="00672382"/>
    <w:rsid w:val="006728FE"/>
    <w:rsid w:val="00674BC3"/>
    <w:rsid w:val="0067551F"/>
    <w:rsid w:val="00675780"/>
    <w:rsid w:val="00675F79"/>
    <w:rsid w:val="006819DD"/>
    <w:rsid w:val="00681AD9"/>
    <w:rsid w:val="00681D22"/>
    <w:rsid w:val="006831AF"/>
    <w:rsid w:val="00683548"/>
    <w:rsid w:val="006842E1"/>
    <w:rsid w:val="006843E5"/>
    <w:rsid w:val="006845B3"/>
    <w:rsid w:val="006847F6"/>
    <w:rsid w:val="00684A00"/>
    <w:rsid w:val="00690C5E"/>
    <w:rsid w:val="00692B77"/>
    <w:rsid w:val="00692EB5"/>
    <w:rsid w:val="006930CE"/>
    <w:rsid w:val="00693115"/>
    <w:rsid w:val="0069368F"/>
    <w:rsid w:val="0069369D"/>
    <w:rsid w:val="00693994"/>
    <w:rsid w:val="00694101"/>
    <w:rsid w:val="0069485A"/>
    <w:rsid w:val="00695AD0"/>
    <w:rsid w:val="00695B9C"/>
    <w:rsid w:val="00697564"/>
    <w:rsid w:val="0069780F"/>
    <w:rsid w:val="00697883"/>
    <w:rsid w:val="006A0B51"/>
    <w:rsid w:val="006A0B83"/>
    <w:rsid w:val="006A25CB"/>
    <w:rsid w:val="006A2BB7"/>
    <w:rsid w:val="006A33E6"/>
    <w:rsid w:val="006A5B5F"/>
    <w:rsid w:val="006A6B9F"/>
    <w:rsid w:val="006B024D"/>
    <w:rsid w:val="006B0B4E"/>
    <w:rsid w:val="006B0BD9"/>
    <w:rsid w:val="006B0F1E"/>
    <w:rsid w:val="006B133D"/>
    <w:rsid w:val="006B2097"/>
    <w:rsid w:val="006B2563"/>
    <w:rsid w:val="006B76A5"/>
    <w:rsid w:val="006C05A3"/>
    <w:rsid w:val="006C2BC2"/>
    <w:rsid w:val="006C3088"/>
    <w:rsid w:val="006C454E"/>
    <w:rsid w:val="006C6DDB"/>
    <w:rsid w:val="006C76ED"/>
    <w:rsid w:val="006C7841"/>
    <w:rsid w:val="006C7AA4"/>
    <w:rsid w:val="006D0A73"/>
    <w:rsid w:val="006D328C"/>
    <w:rsid w:val="006D5B7C"/>
    <w:rsid w:val="006D65BC"/>
    <w:rsid w:val="006D6DE4"/>
    <w:rsid w:val="006D7032"/>
    <w:rsid w:val="006E00E2"/>
    <w:rsid w:val="006E1253"/>
    <w:rsid w:val="006E1536"/>
    <w:rsid w:val="006E23FF"/>
    <w:rsid w:val="006E32D2"/>
    <w:rsid w:val="006E4449"/>
    <w:rsid w:val="006E52BB"/>
    <w:rsid w:val="006E614C"/>
    <w:rsid w:val="006E76BA"/>
    <w:rsid w:val="006E7A6B"/>
    <w:rsid w:val="006E7AEE"/>
    <w:rsid w:val="006F0407"/>
    <w:rsid w:val="006F0673"/>
    <w:rsid w:val="006F1BEB"/>
    <w:rsid w:val="006F274A"/>
    <w:rsid w:val="006F5C29"/>
    <w:rsid w:val="006F63CD"/>
    <w:rsid w:val="006F6C86"/>
    <w:rsid w:val="00700677"/>
    <w:rsid w:val="007008FA"/>
    <w:rsid w:val="007009B5"/>
    <w:rsid w:val="00701915"/>
    <w:rsid w:val="00702823"/>
    <w:rsid w:val="00702D45"/>
    <w:rsid w:val="00704184"/>
    <w:rsid w:val="00705237"/>
    <w:rsid w:val="00707EA1"/>
    <w:rsid w:val="00710B6A"/>
    <w:rsid w:val="0071278F"/>
    <w:rsid w:val="0071509E"/>
    <w:rsid w:val="007157D2"/>
    <w:rsid w:val="00716BD7"/>
    <w:rsid w:val="007202F2"/>
    <w:rsid w:val="007209D8"/>
    <w:rsid w:val="00720A28"/>
    <w:rsid w:val="00720B8B"/>
    <w:rsid w:val="00722325"/>
    <w:rsid w:val="00722686"/>
    <w:rsid w:val="0072353D"/>
    <w:rsid w:val="00723644"/>
    <w:rsid w:val="0072437C"/>
    <w:rsid w:val="007245FA"/>
    <w:rsid w:val="007246F6"/>
    <w:rsid w:val="00725F3E"/>
    <w:rsid w:val="00726CAA"/>
    <w:rsid w:val="00726F00"/>
    <w:rsid w:val="00727285"/>
    <w:rsid w:val="00727345"/>
    <w:rsid w:val="00727A6A"/>
    <w:rsid w:val="00727A6B"/>
    <w:rsid w:val="00730562"/>
    <w:rsid w:val="00731E56"/>
    <w:rsid w:val="007330CA"/>
    <w:rsid w:val="007348D1"/>
    <w:rsid w:val="007357AB"/>
    <w:rsid w:val="0073668E"/>
    <w:rsid w:val="00737473"/>
    <w:rsid w:val="00737549"/>
    <w:rsid w:val="00737F3C"/>
    <w:rsid w:val="00741F9B"/>
    <w:rsid w:val="007428A7"/>
    <w:rsid w:val="0074388A"/>
    <w:rsid w:val="00743D69"/>
    <w:rsid w:val="00743E0C"/>
    <w:rsid w:val="007448AA"/>
    <w:rsid w:val="007459D9"/>
    <w:rsid w:val="007463BC"/>
    <w:rsid w:val="0074695E"/>
    <w:rsid w:val="00746BDC"/>
    <w:rsid w:val="00746C47"/>
    <w:rsid w:val="00747A26"/>
    <w:rsid w:val="00747E1A"/>
    <w:rsid w:val="007502A9"/>
    <w:rsid w:val="00751122"/>
    <w:rsid w:val="00751526"/>
    <w:rsid w:val="00751764"/>
    <w:rsid w:val="0075312D"/>
    <w:rsid w:val="007544A0"/>
    <w:rsid w:val="00754CD1"/>
    <w:rsid w:val="00756DC7"/>
    <w:rsid w:val="00756F44"/>
    <w:rsid w:val="007575DA"/>
    <w:rsid w:val="007579E5"/>
    <w:rsid w:val="00760333"/>
    <w:rsid w:val="007609C0"/>
    <w:rsid w:val="007614D9"/>
    <w:rsid w:val="007625B9"/>
    <w:rsid w:val="007632D7"/>
    <w:rsid w:val="007633E0"/>
    <w:rsid w:val="00763C85"/>
    <w:rsid w:val="00764F24"/>
    <w:rsid w:val="0076509D"/>
    <w:rsid w:val="00765267"/>
    <w:rsid w:val="007653CB"/>
    <w:rsid w:val="007653FD"/>
    <w:rsid w:val="007655B8"/>
    <w:rsid w:val="00765A19"/>
    <w:rsid w:val="00766CED"/>
    <w:rsid w:val="00767533"/>
    <w:rsid w:val="00770008"/>
    <w:rsid w:val="00770DB6"/>
    <w:rsid w:val="0077187D"/>
    <w:rsid w:val="00771CA7"/>
    <w:rsid w:val="00771CEB"/>
    <w:rsid w:val="00775040"/>
    <w:rsid w:val="0077605B"/>
    <w:rsid w:val="00777137"/>
    <w:rsid w:val="00777D2F"/>
    <w:rsid w:val="007803AC"/>
    <w:rsid w:val="00783A9E"/>
    <w:rsid w:val="00783FB6"/>
    <w:rsid w:val="0078485F"/>
    <w:rsid w:val="00786F4E"/>
    <w:rsid w:val="007877C8"/>
    <w:rsid w:val="007911C2"/>
    <w:rsid w:val="00792512"/>
    <w:rsid w:val="00792AE8"/>
    <w:rsid w:val="007935E1"/>
    <w:rsid w:val="00793903"/>
    <w:rsid w:val="00793C4B"/>
    <w:rsid w:val="007948F9"/>
    <w:rsid w:val="00796121"/>
    <w:rsid w:val="00796B30"/>
    <w:rsid w:val="007A000C"/>
    <w:rsid w:val="007A0E16"/>
    <w:rsid w:val="007A2E82"/>
    <w:rsid w:val="007A32ED"/>
    <w:rsid w:val="007A4B9F"/>
    <w:rsid w:val="007A5D90"/>
    <w:rsid w:val="007A61BE"/>
    <w:rsid w:val="007A763F"/>
    <w:rsid w:val="007B07E0"/>
    <w:rsid w:val="007B19A6"/>
    <w:rsid w:val="007B1FB8"/>
    <w:rsid w:val="007B3B3C"/>
    <w:rsid w:val="007B3E5A"/>
    <w:rsid w:val="007B4064"/>
    <w:rsid w:val="007B4238"/>
    <w:rsid w:val="007B4A74"/>
    <w:rsid w:val="007B6E9C"/>
    <w:rsid w:val="007B70B6"/>
    <w:rsid w:val="007B7853"/>
    <w:rsid w:val="007B7908"/>
    <w:rsid w:val="007C02B5"/>
    <w:rsid w:val="007C05D9"/>
    <w:rsid w:val="007C0C9C"/>
    <w:rsid w:val="007C11F8"/>
    <w:rsid w:val="007C13A9"/>
    <w:rsid w:val="007C2A82"/>
    <w:rsid w:val="007C2F7A"/>
    <w:rsid w:val="007C363B"/>
    <w:rsid w:val="007C4075"/>
    <w:rsid w:val="007C442A"/>
    <w:rsid w:val="007C4B0E"/>
    <w:rsid w:val="007C6196"/>
    <w:rsid w:val="007C6C19"/>
    <w:rsid w:val="007C72BE"/>
    <w:rsid w:val="007D092F"/>
    <w:rsid w:val="007D118F"/>
    <w:rsid w:val="007D11EC"/>
    <w:rsid w:val="007D18C5"/>
    <w:rsid w:val="007D199D"/>
    <w:rsid w:val="007D2B50"/>
    <w:rsid w:val="007D3277"/>
    <w:rsid w:val="007D3DE0"/>
    <w:rsid w:val="007D4B0D"/>
    <w:rsid w:val="007D5390"/>
    <w:rsid w:val="007D54D8"/>
    <w:rsid w:val="007D5F45"/>
    <w:rsid w:val="007D625D"/>
    <w:rsid w:val="007D6903"/>
    <w:rsid w:val="007E0431"/>
    <w:rsid w:val="007E0B73"/>
    <w:rsid w:val="007E1D2F"/>
    <w:rsid w:val="007E2275"/>
    <w:rsid w:val="007E328F"/>
    <w:rsid w:val="007E3578"/>
    <w:rsid w:val="007E5C17"/>
    <w:rsid w:val="007E739D"/>
    <w:rsid w:val="007E77C4"/>
    <w:rsid w:val="007E7C12"/>
    <w:rsid w:val="007F2414"/>
    <w:rsid w:val="007F39FA"/>
    <w:rsid w:val="007F597E"/>
    <w:rsid w:val="007F6310"/>
    <w:rsid w:val="007F6B64"/>
    <w:rsid w:val="00800A88"/>
    <w:rsid w:val="00804D8B"/>
    <w:rsid w:val="00805062"/>
    <w:rsid w:val="00806216"/>
    <w:rsid w:val="008066B4"/>
    <w:rsid w:val="00806A06"/>
    <w:rsid w:val="00806CC2"/>
    <w:rsid w:val="00807295"/>
    <w:rsid w:val="0081118F"/>
    <w:rsid w:val="00811901"/>
    <w:rsid w:val="008124FC"/>
    <w:rsid w:val="00812BA5"/>
    <w:rsid w:val="00812EDD"/>
    <w:rsid w:val="00813D30"/>
    <w:rsid w:val="00815138"/>
    <w:rsid w:val="00815D3A"/>
    <w:rsid w:val="0081667D"/>
    <w:rsid w:val="00817F61"/>
    <w:rsid w:val="00820288"/>
    <w:rsid w:val="008228FC"/>
    <w:rsid w:val="00822BC9"/>
    <w:rsid w:val="00823214"/>
    <w:rsid w:val="008236FD"/>
    <w:rsid w:val="00826CDF"/>
    <w:rsid w:val="00827F2B"/>
    <w:rsid w:val="0083081D"/>
    <w:rsid w:val="008313D8"/>
    <w:rsid w:val="00832276"/>
    <w:rsid w:val="0083366D"/>
    <w:rsid w:val="00833D2C"/>
    <w:rsid w:val="00834844"/>
    <w:rsid w:val="00834EA4"/>
    <w:rsid w:val="008362B6"/>
    <w:rsid w:val="00836A27"/>
    <w:rsid w:val="00836E63"/>
    <w:rsid w:val="008425DD"/>
    <w:rsid w:val="0084270B"/>
    <w:rsid w:val="00843536"/>
    <w:rsid w:val="008443AA"/>
    <w:rsid w:val="00844AF6"/>
    <w:rsid w:val="00844BEF"/>
    <w:rsid w:val="00845DE5"/>
    <w:rsid w:val="00846053"/>
    <w:rsid w:val="00847677"/>
    <w:rsid w:val="00852938"/>
    <w:rsid w:val="008543EF"/>
    <w:rsid w:val="00855862"/>
    <w:rsid w:val="00857C20"/>
    <w:rsid w:val="00857C28"/>
    <w:rsid w:val="008606DD"/>
    <w:rsid w:val="008607EB"/>
    <w:rsid w:val="0086182C"/>
    <w:rsid w:val="00861F58"/>
    <w:rsid w:val="0086539B"/>
    <w:rsid w:val="008663A9"/>
    <w:rsid w:val="00866986"/>
    <w:rsid w:val="0087000D"/>
    <w:rsid w:val="008722ED"/>
    <w:rsid w:val="008723C6"/>
    <w:rsid w:val="00872BCB"/>
    <w:rsid w:val="00874729"/>
    <w:rsid w:val="008758A1"/>
    <w:rsid w:val="00876086"/>
    <w:rsid w:val="00876239"/>
    <w:rsid w:val="008765B9"/>
    <w:rsid w:val="008809D4"/>
    <w:rsid w:val="00881023"/>
    <w:rsid w:val="00881C4E"/>
    <w:rsid w:val="00882888"/>
    <w:rsid w:val="008842B9"/>
    <w:rsid w:val="0088674E"/>
    <w:rsid w:val="00886EC4"/>
    <w:rsid w:val="008924D7"/>
    <w:rsid w:val="00892711"/>
    <w:rsid w:val="00893A64"/>
    <w:rsid w:val="0089432B"/>
    <w:rsid w:val="008943F4"/>
    <w:rsid w:val="00894F7B"/>
    <w:rsid w:val="008950A4"/>
    <w:rsid w:val="00895769"/>
    <w:rsid w:val="0089690E"/>
    <w:rsid w:val="00896A55"/>
    <w:rsid w:val="008977BC"/>
    <w:rsid w:val="008A2C4A"/>
    <w:rsid w:val="008A2E2B"/>
    <w:rsid w:val="008A4893"/>
    <w:rsid w:val="008A5462"/>
    <w:rsid w:val="008A7D39"/>
    <w:rsid w:val="008B12D6"/>
    <w:rsid w:val="008B1C82"/>
    <w:rsid w:val="008B23C6"/>
    <w:rsid w:val="008B26B2"/>
    <w:rsid w:val="008B3C40"/>
    <w:rsid w:val="008B3CDE"/>
    <w:rsid w:val="008B462E"/>
    <w:rsid w:val="008B6041"/>
    <w:rsid w:val="008B7C53"/>
    <w:rsid w:val="008C0C18"/>
    <w:rsid w:val="008C1D6C"/>
    <w:rsid w:val="008C1F55"/>
    <w:rsid w:val="008C2A7F"/>
    <w:rsid w:val="008C2AE9"/>
    <w:rsid w:val="008C5005"/>
    <w:rsid w:val="008C5463"/>
    <w:rsid w:val="008C6AB8"/>
    <w:rsid w:val="008C7A49"/>
    <w:rsid w:val="008D1B9F"/>
    <w:rsid w:val="008D1E32"/>
    <w:rsid w:val="008D2189"/>
    <w:rsid w:val="008D2DC3"/>
    <w:rsid w:val="008D565C"/>
    <w:rsid w:val="008D5B02"/>
    <w:rsid w:val="008E13E4"/>
    <w:rsid w:val="008E1665"/>
    <w:rsid w:val="008E2A2C"/>
    <w:rsid w:val="008E386B"/>
    <w:rsid w:val="008E3AA0"/>
    <w:rsid w:val="008E4771"/>
    <w:rsid w:val="008E6B56"/>
    <w:rsid w:val="008E751C"/>
    <w:rsid w:val="008E7B34"/>
    <w:rsid w:val="008F00B3"/>
    <w:rsid w:val="008F141D"/>
    <w:rsid w:val="008F3530"/>
    <w:rsid w:val="008F51E4"/>
    <w:rsid w:val="008F57F5"/>
    <w:rsid w:val="008F6D7E"/>
    <w:rsid w:val="008F6E9D"/>
    <w:rsid w:val="008F709E"/>
    <w:rsid w:val="00900B23"/>
    <w:rsid w:val="00902A08"/>
    <w:rsid w:val="00902DB2"/>
    <w:rsid w:val="00903F7F"/>
    <w:rsid w:val="009041C4"/>
    <w:rsid w:val="00905EAA"/>
    <w:rsid w:val="00906757"/>
    <w:rsid w:val="00907290"/>
    <w:rsid w:val="009073A6"/>
    <w:rsid w:val="00907442"/>
    <w:rsid w:val="00911105"/>
    <w:rsid w:val="00912F50"/>
    <w:rsid w:val="009131A4"/>
    <w:rsid w:val="009138D2"/>
    <w:rsid w:val="00913C00"/>
    <w:rsid w:val="00914F50"/>
    <w:rsid w:val="00916889"/>
    <w:rsid w:val="00916D3F"/>
    <w:rsid w:val="00917F56"/>
    <w:rsid w:val="00920F39"/>
    <w:rsid w:val="009241AC"/>
    <w:rsid w:val="009253CF"/>
    <w:rsid w:val="00925516"/>
    <w:rsid w:val="0092592F"/>
    <w:rsid w:val="00926358"/>
    <w:rsid w:val="0092748D"/>
    <w:rsid w:val="00930797"/>
    <w:rsid w:val="009312A6"/>
    <w:rsid w:val="0093165C"/>
    <w:rsid w:val="00932250"/>
    <w:rsid w:val="00932381"/>
    <w:rsid w:val="00932BB4"/>
    <w:rsid w:val="00934524"/>
    <w:rsid w:val="00935459"/>
    <w:rsid w:val="00940EC9"/>
    <w:rsid w:val="00941969"/>
    <w:rsid w:val="009424AA"/>
    <w:rsid w:val="0094311E"/>
    <w:rsid w:val="00944916"/>
    <w:rsid w:val="00944BB7"/>
    <w:rsid w:val="009456DD"/>
    <w:rsid w:val="009467FF"/>
    <w:rsid w:val="00947B09"/>
    <w:rsid w:val="00947E3E"/>
    <w:rsid w:val="00947EF2"/>
    <w:rsid w:val="00950A4A"/>
    <w:rsid w:val="00951F5D"/>
    <w:rsid w:val="00953F22"/>
    <w:rsid w:val="00954225"/>
    <w:rsid w:val="00955324"/>
    <w:rsid w:val="0095545A"/>
    <w:rsid w:val="009556D0"/>
    <w:rsid w:val="009618DA"/>
    <w:rsid w:val="0096218D"/>
    <w:rsid w:val="00962258"/>
    <w:rsid w:val="0096391F"/>
    <w:rsid w:val="00964CD1"/>
    <w:rsid w:val="00964FFF"/>
    <w:rsid w:val="009650D5"/>
    <w:rsid w:val="0096558D"/>
    <w:rsid w:val="009656BA"/>
    <w:rsid w:val="00965D93"/>
    <w:rsid w:val="00966316"/>
    <w:rsid w:val="00966892"/>
    <w:rsid w:val="00971E53"/>
    <w:rsid w:val="00971FDE"/>
    <w:rsid w:val="0097333A"/>
    <w:rsid w:val="0097336C"/>
    <w:rsid w:val="00973ED3"/>
    <w:rsid w:val="009742FF"/>
    <w:rsid w:val="00974899"/>
    <w:rsid w:val="00976A93"/>
    <w:rsid w:val="00977D79"/>
    <w:rsid w:val="00980502"/>
    <w:rsid w:val="009818FE"/>
    <w:rsid w:val="00982C09"/>
    <w:rsid w:val="00982D5E"/>
    <w:rsid w:val="00984CF0"/>
    <w:rsid w:val="00984E72"/>
    <w:rsid w:val="00985979"/>
    <w:rsid w:val="00985C3E"/>
    <w:rsid w:val="00987133"/>
    <w:rsid w:val="0098746E"/>
    <w:rsid w:val="009874FB"/>
    <w:rsid w:val="00987E7F"/>
    <w:rsid w:val="009903C0"/>
    <w:rsid w:val="00990A4B"/>
    <w:rsid w:val="0099151C"/>
    <w:rsid w:val="009926A6"/>
    <w:rsid w:val="0099299E"/>
    <w:rsid w:val="00995671"/>
    <w:rsid w:val="00995C30"/>
    <w:rsid w:val="00995C65"/>
    <w:rsid w:val="00996B76"/>
    <w:rsid w:val="009A020E"/>
    <w:rsid w:val="009A2BB8"/>
    <w:rsid w:val="009A348F"/>
    <w:rsid w:val="009A354C"/>
    <w:rsid w:val="009A36AB"/>
    <w:rsid w:val="009A4CF0"/>
    <w:rsid w:val="009A5E5D"/>
    <w:rsid w:val="009A7661"/>
    <w:rsid w:val="009A7951"/>
    <w:rsid w:val="009B01FB"/>
    <w:rsid w:val="009B1B24"/>
    <w:rsid w:val="009B3393"/>
    <w:rsid w:val="009B361B"/>
    <w:rsid w:val="009B49EB"/>
    <w:rsid w:val="009B5B23"/>
    <w:rsid w:val="009B5B8E"/>
    <w:rsid w:val="009B67D7"/>
    <w:rsid w:val="009B6BD5"/>
    <w:rsid w:val="009B6CBB"/>
    <w:rsid w:val="009B6FBB"/>
    <w:rsid w:val="009B7ADD"/>
    <w:rsid w:val="009C0F6E"/>
    <w:rsid w:val="009C21B2"/>
    <w:rsid w:val="009C28BA"/>
    <w:rsid w:val="009C2F79"/>
    <w:rsid w:val="009C4482"/>
    <w:rsid w:val="009C50A7"/>
    <w:rsid w:val="009C53ED"/>
    <w:rsid w:val="009C5556"/>
    <w:rsid w:val="009C694D"/>
    <w:rsid w:val="009C7B36"/>
    <w:rsid w:val="009D0394"/>
    <w:rsid w:val="009D0729"/>
    <w:rsid w:val="009D0F50"/>
    <w:rsid w:val="009D1698"/>
    <w:rsid w:val="009D4C19"/>
    <w:rsid w:val="009D6096"/>
    <w:rsid w:val="009E0A45"/>
    <w:rsid w:val="009E156F"/>
    <w:rsid w:val="009E1677"/>
    <w:rsid w:val="009E16E6"/>
    <w:rsid w:val="009E37FA"/>
    <w:rsid w:val="009E49BA"/>
    <w:rsid w:val="009E4C06"/>
    <w:rsid w:val="009E6338"/>
    <w:rsid w:val="009E6B74"/>
    <w:rsid w:val="009E7491"/>
    <w:rsid w:val="009F062E"/>
    <w:rsid w:val="009F18BC"/>
    <w:rsid w:val="009F47B6"/>
    <w:rsid w:val="009F6E95"/>
    <w:rsid w:val="009F72F2"/>
    <w:rsid w:val="009F7534"/>
    <w:rsid w:val="00A00496"/>
    <w:rsid w:val="00A005EA"/>
    <w:rsid w:val="00A044DF"/>
    <w:rsid w:val="00A04736"/>
    <w:rsid w:val="00A04841"/>
    <w:rsid w:val="00A0618B"/>
    <w:rsid w:val="00A06B01"/>
    <w:rsid w:val="00A072E9"/>
    <w:rsid w:val="00A072FE"/>
    <w:rsid w:val="00A102ED"/>
    <w:rsid w:val="00A1129E"/>
    <w:rsid w:val="00A11617"/>
    <w:rsid w:val="00A118C6"/>
    <w:rsid w:val="00A1207A"/>
    <w:rsid w:val="00A1220C"/>
    <w:rsid w:val="00A127BB"/>
    <w:rsid w:val="00A1322F"/>
    <w:rsid w:val="00A133FA"/>
    <w:rsid w:val="00A14FB2"/>
    <w:rsid w:val="00A15161"/>
    <w:rsid w:val="00A159BA"/>
    <w:rsid w:val="00A159D8"/>
    <w:rsid w:val="00A16999"/>
    <w:rsid w:val="00A17665"/>
    <w:rsid w:val="00A20A47"/>
    <w:rsid w:val="00A20AFF"/>
    <w:rsid w:val="00A22CCF"/>
    <w:rsid w:val="00A22E45"/>
    <w:rsid w:val="00A2416C"/>
    <w:rsid w:val="00A24B94"/>
    <w:rsid w:val="00A25864"/>
    <w:rsid w:val="00A263B0"/>
    <w:rsid w:val="00A268C8"/>
    <w:rsid w:val="00A30964"/>
    <w:rsid w:val="00A30A5D"/>
    <w:rsid w:val="00A3270D"/>
    <w:rsid w:val="00A3481E"/>
    <w:rsid w:val="00A34A7A"/>
    <w:rsid w:val="00A35109"/>
    <w:rsid w:val="00A375D8"/>
    <w:rsid w:val="00A406BD"/>
    <w:rsid w:val="00A41487"/>
    <w:rsid w:val="00A44840"/>
    <w:rsid w:val="00A44E25"/>
    <w:rsid w:val="00A44FE2"/>
    <w:rsid w:val="00A45D04"/>
    <w:rsid w:val="00A45F09"/>
    <w:rsid w:val="00A47245"/>
    <w:rsid w:val="00A47447"/>
    <w:rsid w:val="00A478D9"/>
    <w:rsid w:val="00A50AD3"/>
    <w:rsid w:val="00A51F0F"/>
    <w:rsid w:val="00A53809"/>
    <w:rsid w:val="00A53CFD"/>
    <w:rsid w:val="00A53FED"/>
    <w:rsid w:val="00A545B0"/>
    <w:rsid w:val="00A54D28"/>
    <w:rsid w:val="00A55E8F"/>
    <w:rsid w:val="00A56F55"/>
    <w:rsid w:val="00A60D65"/>
    <w:rsid w:val="00A61060"/>
    <w:rsid w:val="00A6126E"/>
    <w:rsid w:val="00A623A8"/>
    <w:rsid w:val="00A62FD3"/>
    <w:rsid w:val="00A647F9"/>
    <w:rsid w:val="00A64A8A"/>
    <w:rsid w:val="00A64D5F"/>
    <w:rsid w:val="00A66C53"/>
    <w:rsid w:val="00A66DF9"/>
    <w:rsid w:val="00A703B6"/>
    <w:rsid w:val="00A70D31"/>
    <w:rsid w:val="00A70F58"/>
    <w:rsid w:val="00A71E82"/>
    <w:rsid w:val="00A729A3"/>
    <w:rsid w:val="00A744C8"/>
    <w:rsid w:val="00A74D8B"/>
    <w:rsid w:val="00A74FD6"/>
    <w:rsid w:val="00A75B4C"/>
    <w:rsid w:val="00A832CF"/>
    <w:rsid w:val="00A84DEF"/>
    <w:rsid w:val="00A851E9"/>
    <w:rsid w:val="00A85652"/>
    <w:rsid w:val="00A857E2"/>
    <w:rsid w:val="00A861EA"/>
    <w:rsid w:val="00A87A9F"/>
    <w:rsid w:val="00A924D7"/>
    <w:rsid w:val="00A92F79"/>
    <w:rsid w:val="00A93AB3"/>
    <w:rsid w:val="00A9429A"/>
    <w:rsid w:val="00A94319"/>
    <w:rsid w:val="00A97872"/>
    <w:rsid w:val="00A97ABA"/>
    <w:rsid w:val="00AA06B1"/>
    <w:rsid w:val="00AA0C96"/>
    <w:rsid w:val="00AA1BFA"/>
    <w:rsid w:val="00AA29EB"/>
    <w:rsid w:val="00AA2F96"/>
    <w:rsid w:val="00AA36BE"/>
    <w:rsid w:val="00AA387A"/>
    <w:rsid w:val="00AA55CC"/>
    <w:rsid w:val="00AA5C93"/>
    <w:rsid w:val="00AA6C28"/>
    <w:rsid w:val="00AA754E"/>
    <w:rsid w:val="00AA79DA"/>
    <w:rsid w:val="00AA7B7C"/>
    <w:rsid w:val="00AB05BE"/>
    <w:rsid w:val="00AB1F20"/>
    <w:rsid w:val="00AB4448"/>
    <w:rsid w:val="00AB453C"/>
    <w:rsid w:val="00AB6C4A"/>
    <w:rsid w:val="00AB72B0"/>
    <w:rsid w:val="00AC0542"/>
    <w:rsid w:val="00AC0948"/>
    <w:rsid w:val="00AC0D25"/>
    <w:rsid w:val="00AC148F"/>
    <w:rsid w:val="00AC1F78"/>
    <w:rsid w:val="00AC38C6"/>
    <w:rsid w:val="00AC39AE"/>
    <w:rsid w:val="00AC43CE"/>
    <w:rsid w:val="00AC6394"/>
    <w:rsid w:val="00AC7ED8"/>
    <w:rsid w:val="00AD0125"/>
    <w:rsid w:val="00AD09EF"/>
    <w:rsid w:val="00AD1CEB"/>
    <w:rsid w:val="00AD4D3A"/>
    <w:rsid w:val="00AD557A"/>
    <w:rsid w:val="00AD5927"/>
    <w:rsid w:val="00AD5D8D"/>
    <w:rsid w:val="00AD5DA5"/>
    <w:rsid w:val="00AD6388"/>
    <w:rsid w:val="00AD67B9"/>
    <w:rsid w:val="00AD6D4F"/>
    <w:rsid w:val="00AD6F57"/>
    <w:rsid w:val="00AD7091"/>
    <w:rsid w:val="00AD7181"/>
    <w:rsid w:val="00AD78A1"/>
    <w:rsid w:val="00AD7CEC"/>
    <w:rsid w:val="00AD7D86"/>
    <w:rsid w:val="00AE09CA"/>
    <w:rsid w:val="00AE271B"/>
    <w:rsid w:val="00AE2ABC"/>
    <w:rsid w:val="00AE39CD"/>
    <w:rsid w:val="00AE3A95"/>
    <w:rsid w:val="00AE41CA"/>
    <w:rsid w:val="00AE42B5"/>
    <w:rsid w:val="00AE499E"/>
    <w:rsid w:val="00AE4A6E"/>
    <w:rsid w:val="00AE595D"/>
    <w:rsid w:val="00AE776B"/>
    <w:rsid w:val="00AE7C15"/>
    <w:rsid w:val="00AF1730"/>
    <w:rsid w:val="00AF2277"/>
    <w:rsid w:val="00AF2FEE"/>
    <w:rsid w:val="00AF5434"/>
    <w:rsid w:val="00AF5EA7"/>
    <w:rsid w:val="00AF5F3E"/>
    <w:rsid w:val="00AF65E5"/>
    <w:rsid w:val="00AF6EF3"/>
    <w:rsid w:val="00AF7379"/>
    <w:rsid w:val="00AF79C4"/>
    <w:rsid w:val="00AF7AB5"/>
    <w:rsid w:val="00B00A1C"/>
    <w:rsid w:val="00B0145C"/>
    <w:rsid w:val="00B020A3"/>
    <w:rsid w:val="00B0472F"/>
    <w:rsid w:val="00B049C7"/>
    <w:rsid w:val="00B0542B"/>
    <w:rsid w:val="00B05A16"/>
    <w:rsid w:val="00B05F8F"/>
    <w:rsid w:val="00B0704A"/>
    <w:rsid w:val="00B07F64"/>
    <w:rsid w:val="00B07FA7"/>
    <w:rsid w:val="00B1056C"/>
    <w:rsid w:val="00B109F3"/>
    <w:rsid w:val="00B13CD3"/>
    <w:rsid w:val="00B13F4C"/>
    <w:rsid w:val="00B1589B"/>
    <w:rsid w:val="00B159BA"/>
    <w:rsid w:val="00B16A52"/>
    <w:rsid w:val="00B17247"/>
    <w:rsid w:val="00B17C88"/>
    <w:rsid w:val="00B205C4"/>
    <w:rsid w:val="00B22ABD"/>
    <w:rsid w:val="00B249C3"/>
    <w:rsid w:val="00B24A40"/>
    <w:rsid w:val="00B265C6"/>
    <w:rsid w:val="00B26656"/>
    <w:rsid w:val="00B349F5"/>
    <w:rsid w:val="00B37B79"/>
    <w:rsid w:val="00B42821"/>
    <w:rsid w:val="00B446C6"/>
    <w:rsid w:val="00B46EFB"/>
    <w:rsid w:val="00B46FBE"/>
    <w:rsid w:val="00B47346"/>
    <w:rsid w:val="00B511D3"/>
    <w:rsid w:val="00B52A47"/>
    <w:rsid w:val="00B52D9A"/>
    <w:rsid w:val="00B533C2"/>
    <w:rsid w:val="00B5423C"/>
    <w:rsid w:val="00B5458B"/>
    <w:rsid w:val="00B55BBC"/>
    <w:rsid w:val="00B5646F"/>
    <w:rsid w:val="00B56CC3"/>
    <w:rsid w:val="00B5755D"/>
    <w:rsid w:val="00B57636"/>
    <w:rsid w:val="00B60799"/>
    <w:rsid w:val="00B609D6"/>
    <w:rsid w:val="00B634E2"/>
    <w:rsid w:val="00B63FAE"/>
    <w:rsid w:val="00B64BD1"/>
    <w:rsid w:val="00B658AB"/>
    <w:rsid w:val="00B66A7E"/>
    <w:rsid w:val="00B6728E"/>
    <w:rsid w:val="00B675F1"/>
    <w:rsid w:val="00B67C2B"/>
    <w:rsid w:val="00B70054"/>
    <w:rsid w:val="00B71CA3"/>
    <w:rsid w:val="00B71CC4"/>
    <w:rsid w:val="00B72FB8"/>
    <w:rsid w:val="00B73933"/>
    <w:rsid w:val="00B73A37"/>
    <w:rsid w:val="00B74785"/>
    <w:rsid w:val="00B754A4"/>
    <w:rsid w:val="00B758C4"/>
    <w:rsid w:val="00B760C8"/>
    <w:rsid w:val="00B77224"/>
    <w:rsid w:val="00B8029C"/>
    <w:rsid w:val="00B83761"/>
    <w:rsid w:val="00B84637"/>
    <w:rsid w:val="00B84CF5"/>
    <w:rsid w:val="00B861CE"/>
    <w:rsid w:val="00B864CA"/>
    <w:rsid w:val="00B8737F"/>
    <w:rsid w:val="00B87B80"/>
    <w:rsid w:val="00B9036C"/>
    <w:rsid w:val="00B90835"/>
    <w:rsid w:val="00B9174C"/>
    <w:rsid w:val="00B92FA7"/>
    <w:rsid w:val="00B9455F"/>
    <w:rsid w:val="00B946EF"/>
    <w:rsid w:val="00B94D9B"/>
    <w:rsid w:val="00B95BDF"/>
    <w:rsid w:val="00B95BF5"/>
    <w:rsid w:val="00B963B0"/>
    <w:rsid w:val="00B974BF"/>
    <w:rsid w:val="00BA03F1"/>
    <w:rsid w:val="00BA09CB"/>
    <w:rsid w:val="00BA1AE2"/>
    <w:rsid w:val="00BA22DC"/>
    <w:rsid w:val="00BA2876"/>
    <w:rsid w:val="00BA2DA9"/>
    <w:rsid w:val="00BA3CB0"/>
    <w:rsid w:val="00BA533D"/>
    <w:rsid w:val="00BA7280"/>
    <w:rsid w:val="00BA76B7"/>
    <w:rsid w:val="00BA7F3D"/>
    <w:rsid w:val="00BB12B4"/>
    <w:rsid w:val="00BB2C4F"/>
    <w:rsid w:val="00BB35DA"/>
    <w:rsid w:val="00BB4BB9"/>
    <w:rsid w:val="00BB53D5"/>
    <w:rsid w:val="00BB6D5C"/>
    <w:rsid w:val="00BB7650"/>
    <w:rsid w:val="00BB7CB7"/>
    <w:rsid w:val="00BC0505"/>
    <w:rsid w:val="00BC0619"/>
    <w:rsid w:val="00BC282A"/>
    <w:rsid w:val="00BC2D8D"/>
    <w:rsid w:val="00BC2E2D"/>
    <w:rsid w:val="00BC2FC0"/>
    <w:rsid w:val="00BC351B"/>
    <w:rsid w:val="00BC48E9"/>
    <w:rsid w:val="00BC51C6"/>
    <w:rsid w:val="00BC5381"/>
    <w:rsid w:val="00BC5FC1"/>
    <w:rsid w:val="00BC60BB"/>
    <w:rsid w:val="00BC6BB0"/>
    <w:rsid w:val="00BC773A"/>
    <w:rsid w:val="00BC7DFD"/>
    <w:rsid w:val="00BC7E43"/>
    <w:rsid w:val="00BD0440"/>
    <w:rsid w:val="00BD2016"/>
    <w:rsid w:val="00BD5328"/>
    <w:rsid w:val="00BD6379"/>
    <w:rsid w:val="00BE249C"/>
    <w:rsid w:val="00BE3D63"/>
    <w:rsid w:val="00BE4718"/>
    <w:rsid w:val="00BE5ECC"/>
    <w:rsid w:val="00BE5F3E"/>
    <w:rsid w:val="00BE610D"/>
    <w:rsid w:val="00BE698B"/>
    <w:rsid w:val="00BE6A0F"/>
    <w:rsid w:val="00BF0D80"/>
    <w:rsid w:val="00BF1693"/>
    <w:rsid w:val="00BF295C"/>
    <w:rsid w:val="00BF4535"/>
    <w:rsid w:val="00BF4FF0"/>
    <w:rsid w:val="00BF5565"/>
    <w:rsid w:val="00BF7FD4"/>
    <w:rsid w:val="00C00FA4"/>
    <w:rsid w:val="00C01BD8"/>
    <w:rsid w:val="00C0202D"/>
    <w:rsid w:val="00C027A6"/>
    <w:rsid w:val="00C02B2A"/>
    <w:rsid w:val="00C0347C"/>
    <w:rsid w:val="00C0527F"/>
    <w:rsid w:val="00C06CE1"/>
    <w:rsid w:val="00C06D93"/>
    <w:rsid w:val="00C10703"/>
    <w:rsid w:val="00C11109"/>
    <w:rsid w:val="00C115DF"/>
    <w:rsid w:val="00C11A81"/>
    <w:rsid w:val="00C134D7"/>
    <w:rsid w:val="00C15862"/>
    <w:rsid w:val="00C16B1E"/>
    <w:rsid w:val="00C17708"/>
    <w:rsid w:val="00C20596"/>
    <w:rsid w:val="00C21C0A"/>
    <w:rsid w:val="00C24870"/>
    <w:rsid w:val="00C24B3F"/>
    <w:rsid w:val="00C24E4F"/>
    <w:rsid w:val="00C24F31"/>
    <w:rsid w:val="00C251DD"/>
    <w:rsid w:val="00C26113"/>
    <w:rsid w:val="00C26484"/>
    <w:rsid w:val="00C26C89"/>
    <w:rsid w:val="00C27273"/>
    <w:rsid w:val="00C272E5"/>
    <w:rsid w:val="00C273B3"/>
    <w:rsid w:val="00C3120D"/>
    <w:rsid w:val="00C31917"/>
    <w:rsid w:val="00C32E56"/>
    <w:rsid w:val="00C33502"/>
    <w:rsid w:val="00C335A3"/>
    <w:rsid w:val="00C354CB"/>
    <w:rsid w:val="00C35C69"/>
    <w:rsid w:val="00C36658"/>
    <w:rsid w:val="00C3746C"/>
    <w:rsid w:val="00C40586"/>
    <w:rsid w:val="00C436C8"/>
    <w:rsid w:val="00C439A2"/>
    <w:rsid w:val="00C44E56"/>
    <w:rsid w:val="00C45138"/>
    <w:rsid w:val="00C45A5A"/>
    <w:rsid w:val="00C46F96"/>
    <w:rsid w:val="00C47096"/>
    <w:rsid w:val="00C509E0"/>
    <w:rsid w:val="00C50ADF"/>
    <w:rsid w:val="00C52A4A"/>
    <w:rsid w:val="00C56B60"/>
    <w:rsid w:val="00C575C0"/>
    <w:rsid w:val="00C60027"/>
    <w:rsid w:val="00C6021D"/>
    <w:rsid w:val="00C60574"/>
    <w:rsid w:val="00C60EEF"/>
    <w:rsid w:val="00C61767"/>
    <w:rsid w:val="00C61BE4"/>
    <w:rsid w:val="00C621F7"/>
    <w:rsid w:val="00C625E6"/>
    <w:rsid w:val="00C629EC"/>
    <w:rsid w:val="00C63826"/>
    <w:rsid w:val="00C63FA3"/>
    <w:rsid w:val="00C64456"/>
    <w:rsid w:val="00C65045"/>
    <w:rsid w:val="00C65711"/>
    <w:rsid w:val="00C65BD0"/>
    <w:rsid w:val="00C70080"/>
    <w:rsid w:val="00C7111E"/>
    <w:rsid w:val="00C711D3"/>
    <w:rsid w:val="00C71934"/>
    <w:rsid w:val="00C72A05"/>
    <w:rsid w:val="00C7315F"/>
    <w:rsid w:val="00C73C11"/>
    <w:rsid w:val="00C74AB1"/>
    <w:rsid w:val="00C750F8"/>
    <w:rsid w:val="00C75E58"/>
    <w:rsid w:val="00C77632"/>
    <w:rsid w:val="00C77ECD"/>
    <w:rsid w:val="00C77F27"/>
    <w:rsid w:val="00C80295"/>
    <w:rsid w:val="00C827AE"/>
    <w:rsid w:val="00C82E3C"/>
    <w:rsid w:val="00C83787"/>
    <w:rsid w:val="00C83BFA"/>
    <w:rsid w:val="00C84CAA"/>
    <w:rsid w:val="00C8591D"/>
    <w:rsid w:val="00C862E4"/>
    <w:rsid w:val="00C87C96"/>
    <w:rsid w:val="00C91AA2"/>
    <w:rsid w:val="00C92284"/>
    <w:rsid w:val="00C92E14"/>
    <w:rsid w:val="00C930B7"/>
    <w:rsid w:val="00C94B3A"/>
    <w:rsid w:val="00C95DE9"/>
    <w:rsid w:val="00C95F73"/>
    <w:rsid w:val="00C97084"/>
    <w:rsid w:val="00C97A5F"/>
    <w:rsid w:val="00CA1E84"/>
    <w:rsid w:val="00CA2E28"/>
    <w:rsid w:val="00CA338E"/>
    <w:rsid w:val="00CA372A"/>
    <w:rsid w:val="00CA39CF"/>
    <w:rsid w:val="00CA436D"/>
    <w:rsid w:val="00CA504E"/>
    <w:rsid w:val="00CA5245"/>
    <w:rsid w:val="00CA7615"/>
    <w:rsid w:val="00CA7672"/>
    <w:rsid w:val="00CB0CDC"/>
    <w:rsid w:val="00CB1D2C"/>
    <w:rsid w:val="00CB1EBC"/>
    <w:rsid w:val="00CB1ECF"/>
    <w:rsid w:val="00CB3C87"/>
    <w:rsid w:val="00CB3EEA"/>
    <w:rsid w:val="00CB471A"/>
    <w:rsid w:val="00CB5D26"/>
    <w:rsid w:val="00CB5E42"/>
    <w:rsid w:val="00CB60C8"/>
    <w:rsid w:val="00CB6AE8"/>
    <w:rsid w:val="00CB78BF"/>
    <w:rsid w:val="00CC018F"/>
    <w:rsid w:val="00CC0477"/>
    <w:rsid w:val="00CC0CE1"/>
    <w:rsid w:val="00CC1052"/>
    <w:rsid w:val="00CC41C8"/>
    <w:rsid w:val="00CC5E12"/>
    <w:rsid w:val="00CC65EC"/>
    <w:rsid w:val="00CC6B49"/>
    <w:rsid w:val="00CC7B1C"/>
    <w:rsid w:val="00CD0F9C"/>
    <w:rsid w:val="00CD26A7"/>
    <w:rsid w:val="00CD326C"/>
    <w:rsid w:val="00CD3392"/>
    <w:rsid w:val="00CD7128"/>
    <w:rsid w:val="00CE169E"/>
    <w:rsid w:val="00CE1733"/>
    <w:rsid w:val="00CE2175"/>
    <w:rsid w:val="00CE24F9"/>
    <w:rsid w:val="00CE3F6F"/>
    <w:rsid w:val="00CE5E7B"/>
    <w:rsid w:val="00CE5EF0"/>
    <w:rsid w:val="00CE6350"/>
    <w:rsid w:val="00CE6E2E"/>
    <w:rsid w:val="00CE7966"/>
    <w:rsid w:val="00CE7B26"/>
    <w:rsid w:val="00CF3A2F"/>
    <w:rsid w:val="00CF4052"/>
    <w:rsid w:val="00CF4BF7"/>
    <w:rsid w:val="00CF57E9"/>
    <w:rsid w:val="00CF7616"/>
    <w:rsid w:val="00CF794C"/>
    <w:rsid w:val="00D00645"/>
    <w:rsid w:val="00D00F69"/>
    <w:rsid w:val="00D01294"/>
    <w:rsid w:val="00D013D7"/>
    <w:rsid w:val="00D0150E"/>
    <w:rsid w:val="00D028F3"/>
    <w:rsid w:val="00D02D4E"/>
    <w:rsid w:val="00D03C2A"/>
    <w:rsid w:val="00D04029"/>
    <w:rsid w:val="00D10594"/>
    <w:rsid w:val="00D117CD"/>
    <w:rsid w:val="00D122C8"/>
    <w:rsid w:val="00D1245E"/>
    <w:rsid w:val="00D12D5E"/>
    <w:rsid w:val="00D131D7"/>
    <w:rsid w:val="00D16BB1"/>
    <w:rsid w:val="00D16E2F"/>
    <w:rsid w:val="00D20052"/>
    <w:rsid w:val="00D2056A"/>
    <w:rsid w:val="00D219C7"/>
    <w:rsid w:val="00D21DC0"/>
    <w:rsid w:val="00D227B1"/>
    <w:rsid w:val="00D246EC"/>
    <w:rsid w:val="00D24FC1"/>
    <w:rsid w:val="00D251A0"/>
    <w:rsid w:val="00D252DD"/>
    <w:rsid w:val="00D25C53"/>
    <w:rsid w:val="00D25F8C"/>
    <w:rsid w:val="00D264D6"/>
    <w:rsid w:val="00D26C0F"/>
    <w:rsid w:val="00D27DB4"/>
    <w:rsid w:val="00D27EDC"/>
    <w:rsid w:val="00D307E3"/>
    <w:rsid w:val="00D32A9B"/>
    <w:rsid w:val="00D339A5"/>
    <w:rsid w:val="00D35317"/>
    <w:rsid w:val="00D35A60"/>
    <w:rsid w:val="00D35CA5"/>
    <w:rsid w:val="00D36050"/>
    <w:rsid w:val="00D375F1"/>
    <w:rsid w:val="00D41C93"/>
    <w:rsid w:val="00D41F45"/>
    <w:rsid w:val="00D430BA"/>
    <w:rsid w:val="00D43202"/>
    <w:rsid w:val="00D4326A"/>
    <w:rsid w:val="00D43771"/>
    <w:rsid w:val="00D43B4B"/>
    <w:rsid w:val="00D4481D"/>
    <w:rsid w:val="00D451BC"/>
    <w:rsid w:val="00D457D0"/>
    <w:rsid w:val="00D46062"/>
    <w:rsid w:val="00D46B12"/>
    <w:rsid w:val="00D47231"/>
    <w:rsid w:val="00D508B6"/>
    <w:rsid w:val="00D52003"/>
    <w:rsid w:val="00D5286A"/>
    <w:rsid w:val="00D53AF0"/>
    <w:rsid w:val="00D54BF9"/>
    <w:rsid w:val="00D556DB"/>
    <w:rsid w:val="00D577D0"/>
    <w:rsid w:val="00D57DA7"/>
    <w:rsid w:val="00D604D5"/>
    <w:rsid w:val="00D60CA2"/>
    <w:rsid w:val="00D612A3"/>
    <w:rsid w:val="00D6155D"/>
    <w:rsid w:val="00D616B8"/>
    <w:rsid w:val="00D61954"/>
    <w:rsid w:val="00D61D62"/>
    <w:rsid w:val="00D629BF"/>
    <w:rsid w:val="00D63777"/>
    <w:rsid w:val="00D65D32"/>
    <w:rsid w:val="00D65E2F"/>
    <w:rsid w:val="00D6659D"/>
    <w:rsid w:val="00D668B8"/>
    <w:rsid w:val="00D66F09"/>
    <w:rsid w:val="00D674A7"/>
    <w:rsid w:val="00D676EF"/>
    <w:rsid w:val="00D7020F"/>
    <w:rsid w:val="00D702C8"/>
    <w:rsid w:val="00D70E4E"/>
    <w:rsid w:val="00D70F2B"/>
    <w:rsid w:val="00D721EE"/>
    <w:rsid w:val="00D72917"/>
    <w:rsid w:val="00D738E0"/>
    <w:rsid w:val="00D74680"/>
    <w:rsid w:val="00D7477B"/>
    <w:rsid w:val="00D74D8D"/>
    <w:rsid w:val="00D74E9A"/>
    <w:rsid w:val="00D76DF3"/>
    <w:rsid w:val="00D76E2F"/>
    <w:rsid w:val="00D80849"/>
    <w:rsid w:val="00D80EF8"/>
    <w:rsid w:val="00D8208A"/>
    <w:rsid w:val="00D828FE"/>
    <w:rsid w:val="00D830BC"/>
    <w:rsid w:val="00D84643"/>
    <w:rsid w:val="00D84CD7"/>
    <w:rsid w:val="00D85702"/>
    <w:rsid w:val="00D86375"/>
    <w:rsid w:val="00D87F68"/>
    <w:rsid w:val="00D906A2"/>
    <w:rsid w:val="00D90C2A"/>
    <w:rsid w:val="00D9361F"/>
    <w:rsid w:val="00D93D23"/>
    <w:rsid w:val="00D94135"/>
    <w:rsid w:val="00D9490F"/>
    <w:rsid w:val="00D961FB"/>
    <w:rsid w:val="00D96233"/>
    <w:rsid w:val="00D96524"/>
    <w:rsid w:val="00D97F99"/>
    <w:rsid w:val="00DA51A1"/>
    <w:rsid w:val="00DA68AF"/>
    <w:rsid w:val="00DA6AE7"/>
    <w:rsid w:val="00DA6D6E"/>
    <w:rsid w:val="00DB040D"/>
    <w:rsid w:val="00DB0C6C"/>
    <w:rsid w:val="00DB15C5"/>
    <w:rsid w:val="00DB1938"/>
    <w:rsid w:val="00DB624F"/>
    <w:rsid w:val="00DB657D"/>
    <w:rsid w:val="00DB7755"/>
    <w:rsid w:val="00DB7D23"/>
    <w:rsid w:val="00DC29BF"/>
    <w:rsid w:val="00DC2C6E"/>
    <w:rsid w:val="00DC3848"/>
    <w:rsid w:val="00DC4E1B"/>
    <w:rsid w:val="00DC55DF"/>
    <w:rsid w:val="00DC6020"/>
    <w:rsid w:val="00DC6A50"/>
    <w:rsid w:val="00DC6D0E"/>
    <w:rsid w:val="00DC7100"/>
    <w:rsid w:val="00DC7746"/>
    <w:rsid w:val="00DC7CF5"/>
    <w:rsid w:val="00DC7F37"/>
    <w:rsid w:val="00DD13A6"/>
    <w:rsid w:val="00DD2819"/>
    <w:rsid w:val="00DD562A"/>
    <w:rsid w:val="00DD6177"/>
    <w:rsid w:val="00DD6405"/>
    <w:rsid w:val="00DE2001"/>
    <w:rsid w:val="00DE3120"/>
    <w:rsid w:val="00DE45A9"/>
    <w:rsid w:val="00DE54D8"/>
    <w:rsid w:val="00DE66D3"/>
    <w:rsid w:val="00DE68AA"/>
    <w:rsid w:val="00DE68B8"/>
    <w:rsid w:val="00DE6B76"/>
    <w:rsid w:val="00DE731C"/>
    <w:rsid w:val="00DF1257"/>
    <w:rsid w:val="00DF1886"/>
    <w:rsid w:val="00DF18AA"/>
    <w:rsid w:val="00DF20C3"/>
    <w:rsid w:val="00DF335A"/>
    <w:rsid w:val="00DF3B70"/>
    <w:rsid w:val="00DF3C2A"/>
    <w:rsid w:val="00DF4973"/>
    <w:rsid w:val="00DF5D71"/>
    <w:rsid w:val="00DF629B"/>
    <w:rsid w:val="00DF7D12"/>
    <w:rsid w:val="00E008C6"/>
    <w:rsid w:val="00E009EE"/>
    <w:rsid w:val="00E01778"/>
    <w:rsid w:val="00E0218A"/>
    <w:rsid w:val="00E037BF"/>
    <w:rsid w:val="00E049D4"/>
    <w:rsid w:val="00E05268"/>
    <w:rsid w:val="00E0778F"/>
    <w:rsid w:val="00E07D2F"/>
    <w:rsid w:val="00E10F5D"/>
    <w:rsid w:val="00E11825"/>
    <w:rsid w:val="00E12E4F"/>
    <w:rsid w:val="00E15193"/>
    <w:rsid w:val="00E1529D"/>
    <w:rsid w:val="00E17A1E"/>
    <w:rsid w:val="00E20E8F"/>
    <w:rsid w:val="00E2166D"/>
    <w:rsid w:val="00E21C69"/>
    <w:rsid w:val="00E21FEA"/>
    <w:rsid w:val="00E22682"/>
    <w:rsid w:val="00E232F7"/>
    <w:rsid w:val="00E242D2"/>
    <w:rsid w:val="00E24543"/>
    <w:rsid w:val="00E25EB4"/>
    <w:rsid w:val="00E2602D"/>
    <w:rsid w:val="00E26868"/>
    <w:rsid w:val="00E26C9D"/>
    <w:rsid w:val="00E27621"/>
    <w:rsid w:val="00E27FA3"/>
    <w:rsid w:val="00E309C4"/>
    <w:rsid w:val="00E31830"/>
    <w:rsid w:val="00E31D56"/>
    <w:rsid w:val="00E33468"/>
    <w:rsid w:val="00E33647"/>
    <w:rsid w:val="00E3413E"/>
    <w:rsid w:val="00E355FB"/>
    <w:rsid w:val="00E35BA2"/>
    <w:rsid w:val="00E36432"/>
    <w:rsid w:val="00E36902"/>
    <w:rsid w:val="00E36ADE"/>
    <w:rsid w:val="00E3755A"/>
    <w:rsid w:val="00E42EE4"/>
    <w:rsid w:val="00E43330"/>
    <w:rsid w:val="00E43AA4"/>
    <w:rsid w:val="00E44818"/>
    <w:rsid w:val="00E448CA"/>
    <w:rsid w:val="00E45268"/>
    <w:rsid w:val="00E46E13"/>
    <w:rsid w:val="00E51413"/>
    <w:rsid w:val="00E51CD9"/>
    <w:rsid w:val="00E534BC"/>
    <w:rsid w:val="00E5461D"/>
    <w:rsid w:val="00E54E08"/>
    <w:rsid w:val="00E5547B"/>
    <w:rsid w:val="00E55EE4"/>
    <w:rsid w:val="00E5739A"/>
    <w:rsid w:val="00E578F7"/>
    <w:rsid w:val="00E612EA"/>
    <w:rsid w:val="00E6162E"/>
    <w:rsid w:val="00E6198E"/>
    <w:rsid w:val="00E62699"/>
    <w:rsid w:val="00E62B19"/>
    <w:rsid w:val="00E6413A"/>
    <w:rsid w:val="00E64D83"/>
    <w:rsid w:val="00E65875"/>
    <w:rsid w:val="00E67BFF"/>
    <w:rsid w:val="00E71DF7"/>
    <w:rsid w:val="00E73316"/>
    <w:rsid w:val="00E73B24"/>
    <w:rsid w:val="00E753AA"/>
    <w:rsid w:val="00E7591D"/>
    <w:rsid w:val="00E75F0E"/>
    <w:rsid w:val="00E762F3"/>
    <w:rsid w:val="00E7641D"/>
    <w:rsid w:val="00E76639"/>
    <w:rsid w:val="00E76B2A"/>
    <w:rsid w:val="00E82F1A"/>
    <w:rsid w:val="00E8324B"/>
    <w:rsid w:val="00E83D35"/>
    <w:rsid w:val="00E84167"/>
    <w:rsid w:val="00E85D55"/>
    <w:rsid w:val="00E87BAF"/>
    <w:rsid w:val="00E907E1"/>
    <w:rsid w:val="00E92E9E"/>
    <w:rsid w:val="00E96C1C"/>
    <w:rsid w:val="00EA2521"/>
    <w:rsid w:val="00EA2ACA"/>
    <w:rsid w:val="00EA3486"/>
    <w:rsid w:val="00EA3A24"/>
    <w:rsid w:val="00EA45FC"/>
    <w:rsid w:val="00EA57C6"/>
    <w:rsid w:val="00EA5EE7"/>
    <w:rsid w:val="00EA61EA"/>
    <w:rsid w:val="00EA6F48"/>
    <w:rsid w:val="00EB00F8"/>
    <w:rsid w:val="00EB0142"/>
    <w:rsid w:val="00EB01D1"/>
    <w:rsid w:val="00EB0E7E"/>
    <w:rsid w:val="00EB1218"/>
    <w:rsid w:val="00EB315D"/>
    <w:rsid w:val="00EB42C6"/>
    <w:rsid w:val="00EB4AE2"/>
    <w:rsid w:val="00EB5376"/>
    <w:rsid w:val="00EB54D3"/>
    <w:rsid w:val="00EB5A3B"/>
    <w:rsid w:val="00EB6979"/>
    <w:rsid w:val="00EB6F6E"/>
    <w:rsid w:val="00EB7945"/>
    <w:rsid w:val="00EC00AA"/>
    <w:rsid w:val="00EC5400"/>
    <w:rsid w:val="00EC7216"/>
    <w:rsid w:val="00EC76B7"/>
    <w:rsid w:val="00EC7852"/>
    <w:rsid w:val="00ED106B"/>
    <w:rsid w:val="00ED1E0D"/>
    <w:rsid w:val="00ED3188"/>
    <w:rsid w:val="00ED3ADB"/>
    <w:rsid w:val="00ED41E4"/>
    <w:rsid w:val="00ED5351"/>
    <w:rsid w:val="00ED5E13"/>
    <w:rsid w:val="00ED6101"/>
    <w:rsid w:val="00ED69DF"/>
    <w:rsid w:val="00ED6FD2"/>
    <w:rsid w:val="00ED747C"/>
    <w:rsid w:val="00ED7943"/>
    <w:rsid w:val="00ED7FE2"/>
    <w:rsid w:val="00EE0720"/>
    <w:rsid w:val="00EE0945"/>
    <w:rsid w:val="00EE1583"/>
    <w:rsid w:val="00EE2077"/>
    <w:rsid w:val="00EE5F30"/>
    <w:rsid w:val="00EE64B5"/>
    <w:rsid w:val="00EE66CB"/>
    <w:rsid w:val="00EE68FE"/>
    <w:rsid w:val="00EF0209"/>
    <w:rsid w:val="00EF22E6"/>
    <w:rsid w:val="00EF2F13"/>
    <w:rsid w:val="00EF3924"/>
    <w:rsid w:val="00EF5AF2"/>
    <w:rsid w:val="00EF7458"/>
    <w:rsid w:val="00F02FAA"/>
    <w:rsid w:val="00F032CC"/>
    <w:rsid w:val="00F0332C"/>
    <w:rsid w:val="00F03BC6"/>
    <w:rsid w:val="00F04D15"/>
    <w:rsid w:val="00F072CC"/>
    <w:rsid w:val="00F072E2"/>
    <w:rsid w:val="00F07FBF"/>
    <w:rsid w:val="00F10841"/>
    <w:rsid w:val="00F11B96"/>
    <w:rsid w:val="00F11DA7"/>
    <w:rsid w:val="00F121CE"/>
    <w:rsid w:val="00F131E8"/>
    <w:rsid w:val="00F13501"/>
    <w:rsid w:val="00F1589E"/>
    <w:rsid w:val="00F16057"/>
    <w:rsid w:val="00F16C26"/>
    <w:rsid w:val="00F171E2"/>
    <w:rsid w:val="00F173AD"/>
    <w:rsid w:val="00F17C52"/>
    <w:rsid w:val="00F22900"/>
    <w:rsid w:val="00F23269"/>
    <w:rsid w:val="00F2417C"/>
    <w:rsid w:val="00F24A9C"/>
    <w:rsid w:val="00F24BC5"/>
    <w:rsid w:val="00F250FF"/>
    <w:rsid w:val="00F253FE"/>
    <w:rsid w:val="00F264FE"/>
    <w:rsid w:val="00F26A1D"/>
    <w:rsid w:val="00F27114"/>
    <w:rsid w:val="00F276EE"/>
    <w:rsid w:val="00F3045F"/>
    <w:rsid w:val="00F305AE"/>
    <w:rsid w:val="00F31EBC"/>
    <w:rsid w:val="00F322BB"/>
    <w:rsid w:val="00F3278E"/>
    <w:rsid w:val="00F339AB"/>
    <w:rsid w:val="00F34464"/>
    <w:rsid w:val="00F34C74"/>
    <w:rsid w:val="00F3534E"/>
    <w:rsid w:val="00F36371"/>
    <w:rsid w:val="00F36F36"/>
    <w:rsid w:val="00F37141"/>
    <w:rsid w:val="00F40168"/>
    <w:rsid w:val="00F4047D"/>
    <w:rsid w:val="00F42502"/>
    <w:rsid w:val="00F42765"/>
    <w:rsid w:val="00F4331C"/>
    <w:rsid w:val="00F43B26"/>
    <w:rsid w:val="00F44088"/>
    <w:rsid w:val="00F44313"/>
    <w:rsid w:val="00F4461B"/>
    <w:rsid w:val="00F44DC9"/>
    <w:rsid w:val="00F44EC4"/>
    <w:rsid w:val="00F45EE7"/>
    <w:rsid w:val="00F4769F"/>
    <w:rsid w:val="00F52A80"/>
    <w:rsid w:val="00F53A1C"/>
    <w:rsid w:val="00F5447B"/>
    <w:rsid w:val="00F56CC4"/>
    <w:rsid w:val="00F56F12"/>
    <w:rsid w:val="00F61CAE"/>
    <w:rsid w:val="00F629CF"/>
    <w:rsid w:val="00F632E4"/>
    <w:rsid w:val="00F6343B"/>
    <w:rsid w:val="00F6379E"/>
    <w:rsid w:val="00F64E82"/>
    <w:rsid w:val="00F65341"/>
    <w:rsid w:val="00F66AAE"/>
    <w:rsid w:val="00F677C9"/>
    <w:rsid w:val="00F71C95"/>
    <w:rsid w:val="00F743D9"/>
    <w:rsid w:val="00F74838"/>
    <w:rsid w:val="00F75094"/>
    <w:rsid w:val="00F75E3A"/>
    <w:rsid w:val="00F7646F"/>
    <w:rsid w:val="00F81407"/>
    <w:rsid w:val="00F8252D"/>
    <w:rsid w:val="00F82805"/>
    <w:rsid w:val="00F82D24"/>
    <w:rsid w:val="00F830F0"/>
    <w:rsid w:val="00F8422B"/>
    <w:rsid w:val="00F853D5"/>
    <w:rsid w:val="00F85E56"/>
    <w:rsid w:val="00F87A1A"/>
    <w:rsid w:val="00F9090C"/>
    <w:rsid w:val="00F911BC"/>
    <w:rsid w:val="00F91839"/>
    <w:rsid w:val="00F918C1"/>
    <w:rsid w:val="00F9281A"/>
    <w:rsid w:val="00F94F1C"/>
    <w:rsid w:val="00F9608C"/>
    <w:rsid w:val="00F9636F"/>
    <w:rsid w:val="00F96633"/>
    <w:rsid w:val="00F974FE"/>
    <w:rsid w:val="00FA0848"/>
    <w:rsid w:val="00FA0F48"/>
    <w:rsid w:val="00FA0F4C"/>
    <w:rsid w:val="00FA195D"/>
    <w:rsid w:val="00FA1C60"/>
    <w:rsid w:val="00FA23FD"/>
    <w:rsid w:val="00FA2682"/>
    <w:rsid w:val="00FA37AD"/>
    <w:rsid w:val="00FA412D"/>
    <w:rsid w:val="00FA686B"/>
    <w:rsid w:val="00FA74CE"/>
    <w:rsid w:val="00FB101B"/>
    <w:rsid w:val="00FB1F60"/>
    <w:rsid w:val="00FB291A"/>
    <w:rsid w:val="00FB297E"/>
    <w:rsid w:val="00FB4E93"/>
    <w:rsid w:val="00FB68A0"/>
    <w:rsid w:val="00FB76BC"/>
    <w:rsid w:val="00FC1312"/>
    <w:rsid w:val="00FC37A5"/>
    <w:rsid w:val="00FC3F26"/>
    <w:rsid w:val="00FC5725"/>
    <w:rsid w:val="00FC62BF"/>
    <w:rsid w:val="00FC6E8B"/>
    <w:rsid w:val="00FC751E"/>
    <w:rsid w:val="00FC76E3"/>
    <w:rsid w:val="00FD06CD"/>
    <w:rsid w:val="00FD15F0"/>
    <w:rsid w:val="00FD1843"/>
    <w:rsid w:val="00FD19F1"/>
    <w:rsid w:val="00FD21F6"/>
    <w:rsid w:val="00FD2472"/>
    <w:rsid w:val="00FD26C6"/>
    <w:rsid w:val="00FD3254"/>
    <w:rsid w:val="00FD3570"/>
    <w:rsid w:val="00FD3645"/>
    <w:rsid w:val="00FD51A1"/>
    <w:rsid w:val="00FD5FCC"/>
    <w:rsid w:val="00FD671E"/>
    <w:rsid w:val="00FD690E"/>
    <w:rsid w:val="00FD72C4"/>
    <w:rsid w:val="00FD7B40"/>
    <w:rsid w:val="00FE02DA"/>
    <w:rsid w:val="00FE2139"/>
    <w:rsid w:val="00FE33FF"/>
    <w:rsid w:val="00FE3D87"/>
    <w:rsid w:val="00FE3F0F"/>
    <w:rsid w:val="00FE46BB"/>
    <w:rsid w:val="00FE4714"/>
    <w:rsid w:val="00FE53CC"/>
    <w:rsid w:val="00FE5E4C"/>
    <w:rsid w:val="00FF0285"/>
    <w:rsid w:val="00FF0764"/>
    <w:rsid w:val="00FF0972"/>
    <w:rsid w:val="00FF127F"/>
    <w:rsid w:val="00FF2D94"/>
    <w:rsid w:val="00FF34B9"/>
    <w:rsid w:val="00FF3CFB"/>
    <w:rsid w:val="00FF54A4"/>
    <w:rsid w:val="00FF5CB2"/>
    <w:rsid w:val="00FF79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17EA"/>
  <w15:docId w15:val="{7AF193F7-E54E-4FE0-AA19-21493BA8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58AF"/>
    <w:pPr>
      <w:spacing w:after="0" w:line="240" w:lineRule="auto"/>
    </w:pPr>
    <w:rPr>
      <w:rFonts w:ascii="Times New Roman" w:eastAsia="Times New Roman" w:hAnsi="Times New Roman" w:cs="Times New Roman"/>
      <w:sz w:val="24"/>
      <w:szCs w:val="24"/>
      <w:lang w:val="en-US" w:eastAsia="en-US"/>
    </w:rPr>
  </w:style>
  <w:style w:type="paragraph" w:styleId="1">
    <w:name w:val="heading 1"/>
    <w:basedOn w:val="a"/>
    <w:next w:val="a"/>
    <w:link w:val="10"/>
    <w:uiPriority w:val="9"/>
    <w:qFormat/>
    <w:rsid w:val="003479F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0B49A6"/>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3479F8"/>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B49A6"/>
    <w:rPr>
      <w:rFonts w:ascii="Times New Roman" w:eastAsia="Times New Roman" w:hAnsi="Times New Roman" w:cs="Times New Roman"/>
      <w:b/>
      <w:bCs/>
      <w:sz w:val="36"/>
      <w:szCs w:val="36"/>
    </w:rPr>
  </w:style>
  <w:style w:type="paragraph" w:styleId="a3">
    <w:name w:val="Normal (Web)"/>
    <w:basedOn w:val="a"/>
    <w:uiPriority w:val="99"/>
    <w:semiHidden/>
    <w:unhideWhenUsed/>
    <w:rsid w:val="000B49A6"/>
    <w:pPr>
      <w:spacing w:before="100" w:beforeAutospacing="1" w:after="100" w:afterAutospacing="1"/>
    </w:pPr>
  </w:style>
  <w:style w:type="character" w:styleId="a4">
    <w:name w:val="Strong"/>
    <w:basedOn w:val="a0"/>
    <w:uiPriority w:val="22"/>
    <w:qFormat/>
    <w:rsid w:val="000B49A6"/>
    <w:rPr>
      <w:b/>
      <w:bCs/>
    </w:rPr>
  </w:style>
  <w:style w:type="character" w:styleId="a5">
    <w:name w:val="Emphasis"/>
    <w:basedOn w:val="a0"/>
    <w:uiPriority w:val="20"/>
    <w:qFormat/>
    <w:rsid w:val="000B49A6"/>
    <w:rPr>
      <w:i/>
      <w:iCs/>
    </w:rPr>
  </w:style>
  <w:style w:type="character" w:styleId="a6">
    <w:name w:val="Hyperlink"/>
    <w:basedOn w:val="a0"/>
    <w:uiPriority w:val="99"/>
    <w:unhideWhenUsed/>
    <w:rsid w:val="000B49A6"/>
    <w:rPr>
      <w:color w:val="0000FF"/>
      <w:u w:val="single"/>
    </w:rPr>
  </w:style>
  <w:style w:type="paragraph" w:customStyle="1" w:styleId="reference">
    <w:name w:val="reference"/>
    <w:basedOn w:val="a"/>
    <w:rsid w:val="000B49A6"/>
    <w:pPr>
      <w:spacing w:before="100" w:beforeAutospacing="1" w:after="100" w:afterAutospacing="1"/>
    </w:pPr>
  </w:style>
  <w:style w:type="character" w:customStyle="1" w:styleId="10">
    <w:name w:val="标题 1 字符"/>
    <w:basedOn w:val="a0"/>
    <w:link w:val="1"/>
    <w:uiPriority w:val="9"/>
    <w:rsid w:val="003479F8"/>
    <w:rPr>
      <w:rFonts w:asciiTheme="majorHAnsi" w:eastAsiaTheme="majorEastAsia" w:hAnsiTheme="majorHAnsi" w:cstheme="majorBidi"/>
      <w:color w:val="2E74B5" w:themeColor="accent1" w:themeShade="BF"/>
      <w:sz w:val="32"/>
      <w:szCs w:val="32"/>
    </w:rPr>
  </w:style>
  <w:style w:type="character" w:customStyle="1" w:styleId="30">
    <w:name w:val="标题 3 字符"/>
    <w:basedOn w:val="a0"/>
    <w:link w:val="3"/>
    <w:uiPriority w:val="9"/>
    <w:rsid w:val="003479F8"/>
    <w:rPr>
      <w:rFonts w:asciiTheme="majorHAnsi" w:eastAsiaTheme="majorEastAsia" w:hAnsiTheme="majorHAnsi" w:cstheme="majorBidi"/>
      <w:color w:val="1F4D78" w:themeColor="accent1" w:themeShade="7F"/>
      <w:sz w:val="24"/>
      <w:szCs w:val="24"/>
    </w:rPr>
  </w:style>
  <w:style w:type="paragraph" w:styleId="a7">
    <w:name w:val="Balloon Text"/>
    <w:basedOn w:val="a"/>
    <w:link w:val="a8"/>
    <w:uiPriority w:val="99"/>
    <w:semiHidden/>
    <w:unhideWhenUsed/>
    <w:rsid w:val="003479F8"/>
    <w:rPr>
      <w:rFonts w:ascii="Tahoma" w:hAnsi="Tahoma" w:cs="Tahoma"/>
      <w:sz w:val="16"/>
      <w:szCs w:val="16"/>
    </w:rPr>
  </w:style>
  <w:style w:type="character" w:customStyle="1" w:styleId="a8">
    <w:name w:val="批注框文本 字符"/>
    <w:basedOn w:val="a0"/>
    <w:link w:val="a7"/>
    <w:uiPriority w:val="99"/>
    <w:semiHidden/>
    <w:rsid w:val="003479F8"/>
    <w:rPr>
      <w:rFonts w:ascii="Tahoma" w:hAnsi="Tahoma" w:cs="Tahoma"/>
      <w:sz w:val="16"/>
      <w:szCs w:val="16"/>
    </w:rPr>
  </w:style>
  <w:style w:type="table" w:styleId="a9">
    <w:name w:val="Light Shading"/>
    <w:basedOn w:val="a1"/>
    <w:uiPriority w:val="60"/>
    <w:rsid w:val="003479F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MText">
    <w:name w:val="SM Text"/>
    <w:basedOn w:val="a"/>
    <w:link w:val="SMTextChar"/>
    <w:qFormat/>
    <w:rsid w:val="003479F8"/>
    <w:pPr>
      <w:ind w:firstLine="480"/>
    </w:pPr>
    <w:rPr>
      <w:szCs w:val="20"/>
    </w:rPr>
  </w:style>
  <w:style w:type="character" w:customStyle="1" w:styleId="SMTextChar">
    <w:name w:val="SM Text Char"/>
    <w:link w:val="SMText"/>
    <w:rsid w:val="003479F8"/>
    <w:rPr>
      <w:rFonts w:ascii="Times New Roman" w:eastAsia="Times New Roman" w:hAnsi="Times New Roman" w:cs="Times New Roman"/>
      <w:sz w:val="24"/>
      <w:szCs w:val="20"/>
      <w:lang w:val="en-US" w:eastAsia="en-US"/>
    </w:rPr>
  </w:style>
  <w:style w:type="character" w:styleId="aa">
    <w:name w:val="annotation reference"/>
    <w:basedOn w:val="a0"/>
    <w:uiPriority w:val="99"/>
    <w:semiHidden/>
    <w:unhideWhenUsed/>
    <w:rsid w:val="00995671"/>
    <w:rPr>
      <w:sz w:val="16"/>
      <w:szCs w:val="16"/>
    </w:rPr>
  </w:style>
  <w:style w:type="paragraph" w:styleId="ab">
    <w:name w:val="annotation text"/>
    <w:basedOn w:val="a"/>
    <w:link w:val="ac"/>
    <w:uiPriority w:val="99"/>
    <w:semiHidden/>
    <w:unhideWhenUsed/>
    <w:rsid w:val="00995671"/>
    <w:rPr>
      <w:sz w:val="20"/>
      <w:szCs w:val="20"/>
    </w:rPr>
  </w:style>
  <w:style w:type="character" w:customStyle="1" w:styleId="ac">
    <w:name w:val="批注文字 字符"/>
    <w:basedOn w:val="a0"/>
    <w:link w:val="ab"/>
    <w:uiPriority w:val="99"/>
    <w:semiHidden/>
    <w:rsid w:val="00995671"/>
    <w:rPr>
      <w:sz w:val="20"/>
      <w:szCs w:val="20"/>
    </w:rPr>
  </w:style>
  <w:style w:type="paragraph" w:styleId="ad">
    <w:name w:val="annotation subject"/>
    <w:basedOn w:val="ab"/>
    <w:next w:val="ab"/>
    <w:link w:val="ae"/>
    <w:uiPriority w:val="99"/>
    <w:semiHidden/>
    <w:unhideWhenUsed/>
    <w:rsid w:val="00995671"/>
    <w:rPr>
      <w:b/>
      <w:bCs/>
    </w:rPr>
  </w:style>
  <w:style w:type="character" w:customStyle="1" w:styleId="ae">
    <w:name w:val="批注主题 字符"/>
    <w:basedOn w:val="ac"/>
    <w:link w:val="ad"/>
    <w:uiPriority w:val="99"/>
    <w:semiHidden/>
    <w:rsid w:val="00995671"/>
    <w:rPr>
      <w:b/>
      <w:bCs/>
      <w:sz w:val="20"/>
      <w:szCs w:val="20"/>
    </w:rPr>
  </w:style>
  <w:style w:type="paragraph" w:styleId="af">
    <w:name w:val="Revision"/>
    <w:hidden/>
    <w:uiPriority w:val="99"/>
    <w:semiHidden/>
    <w:rsid w:val="00C26C89"/>
    <w:pPr>
      <w:spacing w:after="0" w:line="240" w:lineRule="auto"/>
    </w:pPr>
  </w:style>
  <w:style w:type="paragraph" w:customStyle="1" w:styleId="Authors">
    <w:name w:val="Authors"/>
    <w:basedOn w:val="a"/>
    <w:rsid w:val="006C05A3"/>
    <w:pPr>
      <w:spacing w:before="120" w:after="360"/>
      <w:jc w:val="center"/>
    </w:pPr>
  </w:style>
  <w:style w:type="paragraph" w:customStyle="1" w:styleId="Paragraph">
    <w:name w:val="Paragraph"/>
    <w:basedOn w:val="a"/>
    <w:rsid w:val="006C05A3"/>
    <w:pPr>
      <w:spacing w:before="120"/>
      <w:ind w:firstLine="720"/>
    </w:pPr>
  </w:style>
  <w:style w:type="table" w:styleId="af0">
    <w:name w:val="Table Grid"/>
    <w:basedOn w:val="a1"/>
    <w:uiPriority w:val="39"/>
    <w:rsid w:val="009E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Char"/>
    <w:rsid w:val="00CA39CF"/>
    <w:pPr>
      <w:jc w:val="center"/>
    </w:pPr>
    <w:rPr>
      <w:rFonts w:ascii="Calibri" w:hAnsi="Calibri" w:cs="Calibri"/>
      <w:noProof/>
      <w:sz w:val="22"/>
    </w:rPr>
  </w:style>
  <w:style w:type="character" w:customStyle="1" w:styleId="EndNoteBibliographyTitleChar">
    <w:name w:val="EndNote Bibliography Title Char"/>
    <w:basedOn w:val="a0"/>
    <w:link w:val="EndNoteBibliographyTitle"/>
    <w:rsid w:val="00CA39CF"/>
    <w:rPr>
      <w:rFonts w:ascii="Calibri" w:eastAsia="Times New Roman" w:hAnsi="Calibri" w:cs="Calibri"/>
      <w:noProof/>
      <w:szCs w:val="24"/>
      <w:lang w:val="en-US" w:eastAsia="en-US"/>
    </w:rPr>
  </w:style>
  <w:style w:type="paragraph" w:customStyle="1" w:styleId="EndNoteBibliography">
    <w:name w:val="EndNote Bibliography"/>
    <w:basedOn w:val="a"/>
    <w:link w:val="EndNoteBibliographyChar"/>
    <w:rsid w:val="00CA39CF"/>
    <w:rPr>
      <w:rFonts w:ascii="Calibri" w:hAnsi="Calibri" w:cs="Calibri"/>
      <w:noProof/>
      <w:sz w:val="22"/>
    </w:rPr>
  </w:style>
  <w:style w:type="character" w:customStyle="1" w:styleId="EndNoteBibliographyChar">
    <w:name w:val="EndNote Bibliography Char"/>
    <w:basedOn w:val="a0"/>
    <w:link w:val="EndNoteBibliography"/>
    <w:rsid w:val="00CA39CF"/>
    <w:rPr>
      <w:rFonts w:ascii="Calibri" w:eastAsia="Times New Roman" w:hAnsi="Calibri" w:cs="Calibri"/>
      <w:noProof/>
      <w:szCs w:val="24"/>
      <w:lang w:val="en-US" w:eastAsia="en-US"/>
    </w:rPr>
  </w:style>
  <w:style w:type="character" w:styleId="af1">
    <w:name w:val="FollowedHyperlink"/>
    <w:basedOn w:val="a0"/>
    <w:uiPriority w:val="99"/>
    <w:semiHidden/>
    <w:unhideWhenUsed/>
    <w:rsid w:val="0027716C"/>
    <w:rPr>
      <w:color w:val="954F72" w:themeColor="followedHyperlink"/>
      <w:u w:val="single"/>
    </w:rPr>
  </w:style>
  <w:style w:type="paragraph" w:styleId="af2">
    <w:name w:val="header"/>
    <w:basedOn w:val="a"/>
    <w:link w:val="af3"/>
    <w:uiPriority w:val="99"/>
    <w:unhideWhenUsed/>
    <w:rsid w:val="005B4C1D"/>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0"/>
    <w:link w:val="af2"/>
    <w:uiPriority w:val="99"/>
    <w:rsid w:val="005B4C1D"/>
    <w:rPr>
      <w:sz w:val="18"/>
      <w:szCs w:val="18"/>
    </w:rPr>
  </w:style>
  <w:style w:type="paragraph" w:styleId="af4">
    <w:name w:val="footer"/>
    <w:basedOn w:val="a"/>
    <w:link w:val="af5"/>
    <w:uiPriority w:val="99"/>
    <w:unhideWhenUsed/>
    <w:rsid w:val="005B4C1D"/>
    <w:pPr>
      <w:tabs>
        <w:tab w:val="center" w:pos="4153"/>
        <w:tab w:val="right" w:pos="8306"/>
      </w:tabs>
      <w:snapToGrid w:val="0"/>
    </w:pPr>
    <w:rPr>
      <w:sz w:val="18"/>
      <w:szCs w:val="18"/>
    </w:rPr>
  </w:style>
  <w:style w:type="character" w:customStyle="1" w:styleId="af5">
    <w:name w:val="页脚 字符"/>
    <w:basedOn w:val="a0"/>
    <w:link w:val="af4"/>
    <w:uiPriority w:val="99"/>
    <w:rsid w:val="005B4C1D"/>
    <w:rPr>
      <w:sz w:val="18"/>
      <w:szCs w:val="18"/>
    </w:rPr>
  </w:style>
  <w:style w:type="paragraph" w:styleId="af6">
    <w:name w:val="caption"/>
    <w:basedOn w:val="a"/>
    <w:next w:val="a"/>
    <w:uiPriority w:val="35"/>
    <w:unhideWhenUsed/>
    <w:qFormat/>
    <w:rsid w:val="000A674E"/>
    <w:rPr>
      <w:rFonts w:asciiTheme="majorHAnsi" w:eastAsia="黑体" w:hAnsiTheme="majorHAnsi" w:cstheme="majorBidi"/>
      <w:sz w:val="20"/>
      <w:szCs w:val="20"/>
    </w:rPr>
  </w:style>
  <w:style w:type="character" w:customStyle="1" w:styleId="gtcolumnspanner">
    <w:name w:val="gt_column_spanner"/>
    <w:basedOn w:val="a0"/>
    <w:rsid w:val="002158AF"/>
  </w:style>
  <w:style w:type="paragraph" w:styleId="af7">
    <w:name w:val="No Spacing"/>
    <w:uiPriority w:val="1"/>
    <w:qFormat/>
    <w:rsid w:val="002158AF"/>
    <w:pPr>
      <w:spacing w:after="0" w:line="240" w:lineRule="auto"/>
    </w:pPr>
    <w:rPr>
      <w:rFonts w:ascii="Times New Roman" w:eastAsia="Times New Roman" w:hAnsi="Times New Roman" w:cs="Times New Roman"/>
      <w:sz w:val="24"/>
      <w:szCs w:val="24"/>
      <w:lang w:val="en-US" w:eastAsia="en-US"/>
    </w:rPr>
  </w:style>
  <w:style w:type="paragraph" w:styleId="af8">
    <w:name w:val="List Paragraph"/>
    <w:basedOn w:val="a"/>
    <w:uiPriority w:val="34"/>
    <w:qFormat/>
    <w:rsid w:val="006847F6"/>
    <w:pPr>
      <w:ind w:left="720"/>
      <w:contextualSpacing/>
    </w:pPr>
  </w:style>
  <w:style w:type="character" w:styleId="af9">
    <w:name w:val="Unresolved Mention"/>
    <w:basedOn w:val="a0"/>
    <w:uiPriority w:val="99"/>
    <w:semiHidden/>
    <w:unhideWhenUsed/>
    <w:rsid w:val="00F072E2"/>
    <w:rPr>
      <w:color w:val="605E5C"/>
      <w:shd w:val="clear" w:color="auto" w:fill="E1DFDD"/>
    </w:rPr>
  </w:style>
  <w:style w:type="paragraph" w:styleId="afa">
    <w:name w:val="footnote text"/>
    <w:basedOn w:val="a"/>
    <w:link w:val="afb"/>
    <w:uiPriority w:val="99"/>
    <w:semiHidden/>
    <w:unhideWhenUsed/>
    <w:rsid w:val="002E43C5"/>
    <w:pPr>
      <w:snapToGrid w:val="0"/>
    </w:pPr>
    <w:rPr>
      <w:sz w:val="18"/>
      <w:szCs w:val="18"/>
    </w:rPr>
  </w:style>
  <w:style w:type="character" w:customStyle="1" w:styleId="afb">
    <w:name w:val="脚注文本 字符"/>
    <w:basedOn w:val="a0"/>
    <w:link w:val="afa"/>
    <w:uiPriority w:val="99"/>
    <w:semiHidden/>
    <w:rsid w:val="002E43C5"/>
    <w:rPr>
      <w:rFonts w:ascii="Times New Roman" w:eastAsia="Times New Roman" w:hAnsi="Times New Roman" w:cs="Times New Roman"/>
      <w:sz w:val="18"/>
      <w:szCs w:val="18"/>
      <w:lang w:val="en-US" w:eastAsia="en-US"/>
    </w:rPr>
  </w:style>
  <w:style w:type="character" w:styleId="afc">
    <w:name w:val="footnote reference"/>
    <w:basedOn w:val="a0"/>
    <w:uiPriority w:val="99"/>
    <w:semiHidden/>
    <w:unhideWhenUsed/>
    <w:rsid w:val="002E43C5"/>
    <w:rPr>
      <w:vertAlign w:val="superscript"/>
    </w:rPr>
  </w:style>
  <w:style w:type="table" w:styleId="4">
    <w:name w:val="Plain Table 4"/>
    <w:basedOn w:val="a1"/>
    <w:uiPriority w:val="44"/>
    <w:rsid w:val="001E20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cknowledgement">
    <w:name w:val="Acknowledgement"/>
    <w:basedOn w:val="a"/>
    <w:rsid w:val="00BC2E2D"/>
    <w:pPr>
      <w:spacing w:before="120"/>
      <w:ind w:left="720" w:hanging="720"/>
    </w:pPr>
  </w:style>
  <w:style w:type="paragraph" w:customStyle="1" w:styleId="SOMHead">
    <w:name w:val="SOMHead"/>
    <w:basedOn w:val="a"/>
    <w:rsid w:val="00BC2E2D"/>
    <w:pPr>
      <w:keepNext/>
      <w:spacing w:before="240"/>
      <w:outlineLvl w:val="0"/>
    </w:pPr>
    <w:rPr>
      <w:b/>
      <w:kern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3147">
      <w:bodyDiv w:val="1"/>
      <w:marLeft w:val="0"/>
      <w:marRight w:val="0"/>
      <w:marTop w:val="0"/>
      <w:marBottom w:val="0"/>
      <w:divBdr>
        <w:top w:val="none" w:sz="0" w:space="0" w:color="auto"/>
        <w:left w:val="none" w:sz="0" w:space="0" w:color="auto"/>
        <w:bottom w:val="none" w:sz="0" w:space="0" w:color="auto"/>
        <w:right w:val="none" w:sz="0" w:space="0" w:color="auto"/>
      </w:divBdr>
    </w:div>
    <w:div w:id="293486303">
      <w:bodyDiv w:val="1"/>
      <w:marLeft w:val="0"/>
      <w:marRight w:val="0"/>
      <w:marTop w:val="0"/>
      <w:marBottom w:val="0"/>
      <w:divBdr>
        <w:top w:val="none" w:sz="0" w:space="0" w:color="auto"/>
        <w:left w:val="none" w:sz="0" w:space="0" w:color="auto"/>
        <w:bottom w:val="none" w:sz="0" w:space="0" w:color="auto"/>
        <w:right w:val="none" w:sz="0" w:space="0" w:color="auto"/>
      </w:divBdr>
    </w:div>
    <w:div w:id="299965053">
      <w:bodyDiv w:val="1"/>
      <w:marLeft w:val="0"/>
      <w:marRight w:val="0"/>
      <w:marTop w:val="0"/>
      <w:marBottom w:val="0"/>
      <w:divBdr>
        <w:top w:val="none" w:sz="0" w:space="0" w:color="auto"/>
        <w:left w:val="none" w:sz="0" w:space="0" w:color="auto"/>
        <w:bottom w:val="none" w:sz="0" w:space="0" w:color="auto"/>
        <w:right w:val="none" w:sz="0" w:space="0" w:color="auto"/>
      </w:divBdr>
    </w:div>
    <w:div w:id="443236033">
      <w:bodyDiv w:val="1"/>
      <w:marLeft w:val="0"/>
      <w:marRight w:val="0"/>
      <w:marTop w:val="0"/>
      <w:marBottom w:val="0"/>
      <w:divBdr>
        <w:top w:val="none" w:sz="0" w:space="0" w:color="auto"/>
        <w:left w:val="none" w:sz="0" w:space="0" w:color="auto"/>
        <w:bottom w:val="none" w:sz="0" w:space="0" w:color="auto"/>
        <w:right w:val="none" w:sz="0" w:space="0" w:color="auto"/>
      </w:divBdr>
    </w:div>
    <w:div w:id="601573330">
      <w:bodyDiv w:val="1"/>
      <w:marLeft w:val="0"/>
      <w:marRight w:val="0"/>
      <w:marTop w:val="0"/>
      <w:marBottom w:val="0"/>
      <w:divBdr>
        <w:top w:val="none" w:sz="0" w:space="0" w:color="auto"/>
        <w:left w:val="none" w:sz="0" w:space="0" w:color="auto"/>
        <w:bottom w:val="none" w:sz="0" w:space="0" w:color="auto"/>
        <w:right w:val="none" w:sz="0" w:space="0" w:color="auto"/>
      </w:divBdr>
    </w:div>
    <w:div w:id="677275417">
      <w:bodyDiv w:val="1"/>
      <w:marLeft w:val="0"/>
      <w:marRight w:val="0"/>
      <w:marTop w:val="0"/>
      <w:marBottom w:val="0"/>
      <w:divBdr>
        <w:top w:val="none" w:sz="0" w:space="0" w:color="auto"/>
        <w:left w:val="none" w:sz="0" w:space="0" w:color="auto"/>
        <w:bottom w:val="none" w:sz="0" w:space="0" w:color="auto"/>
        <w:right w:val="none" w:sz="0" w:space="0" w:color="auto"/>
      </w:divBdr>
      <w:divsChild>
        <w:div w:id="2030908347">
          <w:marLeft w:val="480"/>
          <w:marRight w:val="0"/>
          <w:marTop w:val="0"/>
          <w:marBottom w:val="0"/>
          <w:divBdr>
            <w:top w:val="none" w:sz="0" w:space="0" w:color="auto"/>
            <w:left w:val="none" w:sz="0" w:space="0" w:color="auto"/>
            <w:bottom w:val="none" w:sz="0" w:space="0" w:color="auto"/>
            <w:right w:val="none" w:sz="0" w:space="0" w:color="auto"/>
          </w:divBdr>
          <w:divsChild>
            <w:div w:id="6760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8077">
      <w:bodyDiv w:val="1"/>
      <w:marLeft w:val="0"/>
      <w:marRight w:val="0"/>
      <w:marTop w:val="0"/>
      <w:marBottom w:val="0"/>
      <w:divBdr>
        <w:top w:val="none" w:sz="0" w:space="0" w:color="auto"/>
        <w:left w:val="none" w:sz="0" w:space="0" w:color="auto"/>
        <w:bottom w:val="none" w:sz="0" w:space="0" w:color="auto"/>
        <w:right w:val="none" w:sz="0" w:space="0" w:color="auto"/>
      </w:divBdr>
    </w:div>
    <w:div w:id="912809866">
      <w:bodyDiv w:val="1"/>
      <w:marLeft w:val="0"/>
      <w:marRight w:val="0"/>
      <w:marTop w:val="0"/>
      <w:marBottom w:val="0"/>
      <w:divBdr>
        <w:top w:val="none" w:sz="0" w:space="0" w:color="auto"/>
        <w:left w:val="none" w:sz="0" w:space="0" w:color="auto"/>
        <w:bottom w:val="none" w:sz="0" w:space="0" w:color="auto"/>
        <w:right w:val="none" w:sz="0" w:space="0" w:color="auto"/>
      </w:divBdr>
    </w:div>
    <w:div w:id="1024212115">
      <w:bodyDiv w:val="1"/>
      <w:marLeft w:val="0"/>
      <w:marRight w:val="0"/>
      <w:marTop w:val="0"/>
      <w:marBottom w:val="0"/>
      <w:divBdr>
        <w:top w:val="none" w:sz="0" w:space="0" w:color="auto"/>
        <w:left w:val="none" w:sz="0" w:space="0" w:color="auto"/>
        <w:bottom w:val="none" w:sz="0" w:space="0" w:color="auto"/>
        <w:right w:val="none" w:sz="0" w:space="0" w:color="auto"/>
      </w:divBdr>
    </w:div>
    <w:div w:id="1614626535">
      <w:bodyDiv w:val="1"/>
      <w:marLeft w:val="0"/>
      <w:marRight w:val="0"/>
      <w:marTop w:val="0"/>
      <w:marBottom w:val="0"/>
      <w:divBdr>
        <w:top w:val="none" w:sz="0" w:space="0" w:color="auto"/>
        <w:left w:val="none" w:sz="0" w:space="0" w:color="auto"/>
        <w:bottom w:val="none" w:sz="0" w:space="0" w:color="auto"/>
        <w:right w:val="none" w:sz="0" w:space="0" w:color="auto"/>
      </w:divBdr>
    </w:div>
    <w:div w:id="1657492986">
      <w:bodyDiv w:val="1"/>
      <w:marLeft w:val="0"/>
      <w:marRight w:val="0"/>
      <w:marTop w:val="0"/>
      <w:marBottom w:val="0"/>
      <w:divBdr>
        <w:top w:val="none" w:sz="0" w:space="0" w:color="auto"/>
        <w:left w:val="none" w:sz="0" w:space="0" w:color="auto"/>
        <w:bottom w:val="none" w:sz="0" w:space="0" w:color="auto"/>
        <w:right w:val="none" w:sz="0" w:space="0" w:color="auto"/>
      </w:divBdr>
    </w:div>
    <w:div w:id="1830364670">
      <w:bodyDiv w:val="1"/>
      <w:marLeft w:val="0"/>
      <w:marRight w:val="0"/>
      <w:marTop w:val="0"/>
      <w:marBottom w:val="0"/>
      <w:divBdr>
        <w:top w:val="none" w:sz="0" w:space="0" w:color="auto"/>
        <w:left w:val="none" w:sz="0" w:space="0" w:color="auto"/>
        <w:bottom w:val="none" w:sz="0" w:space="0" w:color="auto"/>
        <w:right w:val="none" w:sz="0" w:space="0" w:color="auto"/>
      </w:divBdr>
    </w:div>
    <w:div w:id="1870798219">
      <w:bodyDiv w:val="1"/>
      <w:marLeft w:val="0"/>
      <w:marRight w:val="0"/>
      <w:marTop w:val="0"/>
      <w:marBottom w:val="0"/>
      <w:divBdr>
        <w:top w:val="none" w:sz="0" w:space="0" w:color="auto"/>
        <w:left w:val="none" w:sz="0" w:space="0" w:color="auto"/>
        <w:bottom w:val="none" w:sz="0" w:space="0" w:color="auto"/>
        <w:right w:val="none" w:sz="0" w:space="0" w:color="auto"/>
      </w:divBdr>
      <w:divsChild>
        <w:div w:id="574897276">
          <w:marLeft w:val="0"/>
          <w:marRight w:val="0"/>
          <w:marTop w:val="0"/>
          <w:marBottom w:val="0"/>
          <w:divBdr>
            <w:top w:val="none" w:sz="0" w:space="0" w:color="auto"/>
            <w:left w:val="none" w:sz="0" w:space="0" w:color="auto"/>
            <w:bottom w:val="none" w:sz="0" w:space="0" w:color="auto"/>
            <w:right w:val="none" w:sz="0" w:space="0" w:color="auto"/>
          </w:divBdr>
          <w:divsChild>
            <w:div w:id="12192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h280@scu.edu.cn" TargetMode="External"/><Relationship Id="rId13" Type="http://schemas.openxmlformats.org/officeDocument/2006/relationships/hyperlink" Target="https://doi.org/10.1016/j.crpv.2017.06.008" TargetMode="External"/><Relationship Id="rId18" Type="http://schemas.openxmlformats.org/officeDocument/2006/relationships/hyperlink" Target="https://doi.org/10.1016/j.jas.2006.01.005"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doi.org/10.1016/j.jas.2008.07.006" TargetMode="External"/><Relationship Id="rId7" Type="http://schemas.openxmlformats.org/officeDocument/2006/relationships/endnotes" Target="endnotes.xml"/><Relationship Id="rId12" Type="http://schemas.openxmlformats.org/officeDocument/2006/relationships/hyperlink" Target="https://doi.org/10.1006/jasc.2000.0594" TargetMode="External"/><Relationship Id="rId17" Type="http://schemas.openxmlformats.org/officeDocument/2006/relationships/hyperlink" Target="https://doi.org/10.1016/j.aeae.2016.02.004" TargetMode="External"/><Relationship Id="rId25"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doi.org/10.1016/j.jas.2011.04.007" TargetMode="External"/><Relationship Id="rId20" Type="http://schemas.openxmlformats.org/officeDocument/2006/relationships/hyperlink" Target="https://doi.org/10.1016/j.jhevol.2013.07.014"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quaint.2014.06.051" TargetMode="External"/><Relationship Id="rId24"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doi.org/10.1016/j.jhevol.2020.102798" TargetMode="External"/><Relationship Id="rId23" Type="http://schemas.openxmlformats.org/officeDocument/2006/relationships/image" Target="media/image1.png"/><Relationship Id="rId28" Type="http://schemas.openxmlformats.org/officeDocument/2006/relationships/fontTable" Target="fontTable.xml"/><Relationship Id="rId10" Type="http://schemas.openxmlformats.org/officeDocument/2006/relationships/hyperlink" Target="https://doi.org/10.1006/jhev.2000.0435" TargetMode="External"/><Relationship Id="rId19" Type="http://schemas.openxmlformats.org/officeDocument/2006/relationships/hyperlink" Target="http://dx.doi.org/10.1016/j.quaint.2008.12.001" TargetMode="External"/><Relationship Id="rId4" Type="http://schemas.openxmlformats.org/officeDocument/2006/relationships/settings" Target="settings.xml"/><Relationship Id="rId9" Type="http://schemas.openxmlformats.org/officeDocument/2006/relationships/hyperlink" Target="https://doi.org/10.1016/j.jaa.2013.08.003" TargetMode="External"/><Relationship Id="rId14" Type="http://schemas.openxmlformats.org/officeDocument/2006/relationships/hyperlink" Target="https://doi.org/10.1016/j.jasrep.2016.05.062" TargetMode="External"/><Relationship Id="rId22" Type="http://schemas.openxmlformats.org/officeDocument/2006/relationships/hyperlink" Target="http://dx.doi.org/10.1016/j.jhevol.2016.09.004" TargetMode="External"/><Relationship Id="rId27" Type="http://schemas.openxmlformats.org/officeDocument/2006/relationships/image" Target="media/image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D729A-DEF3-4CD0-83A5-E2353EF7B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22</Pages>
  <Words>16290</Words>
  <Characters>92853</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108926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Li</dc:creator>
  <cp:keywords/>
  <dc:description/>
  <cp:lastModifiedBy>huyue1000@outlook.com</cp:lastModifiedBy>
  <cp:revision>7</cp:revision>
  <dcterms:created xsi:type="dcterms:W3CDTF">2021-05-28T06:55:00Z</dcterms:created>
  <dcterms:modified xsi:type="dcterms:W3CDTF">2021-05-28T08:29:00Z</dcterms:modified>
</cp:coreProperties>
</file>